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5DEEA" w14:textId="77777777" w:rsidR="002067CE" w:rsidRPr="00BD7028" w:rsidRDefault="002067CE" w:rsidP="00587D2B">
      <w:pPr>
        <w:spacing w:line="360" w:lineRule="auto"/>
        <w:ind w:firstLine="0"/>
        <w:rPr>
          <w:rFonts w:cs="Times New Roman"/>
          <w:szCs w:val="26"/>
          <w:lang w:val="en-US"/>
        </w:rPr>
      </w:pPr>
      <w:r w:rsidRPr="00BD7028">
        <w:rPr>
          <w:rFonts w:cs="Times New Roman"/>
          <w:noProof/>
          <w:szCs w:val="26"/>
          <w:lang w:val="en-US"/>
        </w:rPr>
        <w:drawing>
          <wp:anchor distT="0" distB="0" distL="114300" distR="114300" simplePos="0" relativeHeight="251658240" behindDoc="1" locked="0" layoutInCell="1" allowOverlap="1" wp14:anchorId="5E649DF1" wp14:editId="550BFD3E">
            <wp:simplePos x="0" y="0"/>
            <wp:positionH relativeFrom="page">
              <wp:posOffset>886558</wp:posOffset>
            </wp:positionH>
            <wp:positionV relativeFrom="paragraph">
              <wp:posOffset>-133350</wp:posOffset>
            </wp:positionV>
            <wp:extent cx="6041355" cy="8573965"/>
            <wp:effectExtent l="19050" t="19050" r="17145" b="17780"/>
            <wp:wrapNone/>
            <wp:docPr id="29" name="Picture 2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41355" cy="857396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14:paraId="796194AC" w14:textId="00165277" w:rsidR="002067CE" w:rsidRPr="001F7C13" w:rsidRDefault="002067CE" w:rsidP="00587D2B">
      <w:pPr>
        <w:spacing w:line="360" w:lineRule="auto"/>
        <w:ind w:firstLine="0"/>
        <w:jc w:val="center"/>
        <w:rPr>
          <w:rFonts w:eastAsia="Arial MT" w:cs="Times New Roman"/>
          <w:b/>
          <w:sz w:val="28"/>
          <w:szCs w:val="28"/>
        </w:rPr>
      </w:pPr>
      <w:r w:rsidRPr="001F7C13">
        <w:rPr>
          <w:rFonts w:eastAsia="Arial MT" w:cs="Times New Roman"/>
          <w:b/>
          <w:sz w:val="28"/>
          <w:szCs w:val="28"/>
        </w:rPr>
        <w:t>ĐẠI HỌC ĐÀ NẴNG</w:t>
      </w:r>
      <w:r w:rsidR="001F7C13" w:rsidRPr="001F7C13">
        <w:rPr>
          <w:rFonts w:eastAsia="Arial MT" w:cs="Times New Roman"/>
          <w:b/>
          <w:sz w:val="28"/>
          <w:szCs w:val="28"/>
          <w:lang w:val="en-US"/>
        </w:rPr>
        <w:t xml:space="preserve"> - </w:t>
      </w:r>
      <w:r w:rsidRPr="001F7C13">
        <w:rPr>
          <w:rFonts w:eastAsia="Arial MT" w:cs="Times New Roman"/>
          <w:b/>
          <w:sz w:val="28"/>
          <w:szCs w:val="28"/>
        </w:rPr>
        <w:t>TRƯỜNG ĐẠI HỌC SƯ PHẠM</w:t>
      </w:r>
    </w:p>
    <w:p w14:paraId="2F91922E" w14:textId="77022D15" w:rsidR="002067CE" w:rsidRPr="001F7C13" w:rsidRDefault="002067CE" w:rsidP="00587D2B">
      <w:pPr>
        <w:spacing w:line="360" w:lineRule="auto"/>
        <w:ind w:firstLine="0"/>
        <w:jc w:val="center"/>
        <w:rPr>
          <w:rFonts w:eastAsia="Arial MT" w:cs="Times New Roman"/>
          <w:b/>
          <w:sz w:val="32"/>
          <w:szCs w:val="26"/>
        </w:rPr>
      </w:pPr>
      <w:r w:rsidRPr="00CE078F">
        <w:rPr>
          <w:rFonts w:eastAsia="Arial MT" w:cs="Times New Roman"/>
          <w:b/>
          <w:sz w:val="32"/>
          <w:szCs w:val="26"/>
        </w:rPr>
        <w:t xml:space="preserve">KHOA </w:t>
      </w:r>
      <w:r w:rsidR="001F7C13" w:rsidRPr="001F7C13">
        <w:rPr>
          <w:rFonts w:eastAsia="Arial MT" w:cs="Times New Roman"/>
          <w:b/>
          <w:sz w:val="32"/>
          <w:szCs w:val="26"/>
        </w:rPr>
        <w:t>TOÁN – TIN</w:t>
      </w:r>
    </w:p>
    <w:p w14:paraId="7EA1C6C0" w14:textId="77777777" w:rsidR="002067CE" w:rsidRPr="00BD7028" w:rsidRDefault="002067CE" w:rsidP="00587D2B">
      <w:pPr>
        <w:spacing w:line="360" w:lineRule="auto"/>
        <w:ind w:firstLine="0"/>
        <w:jc w:val="center"/>
        <w:rPr>
          <w:rFonts w:eastAsia="Arial MT" w:cs="Times New Roman"/>
          <w:b/>
          <w:szCs w:val="26"/>
          <w:lang w:val="en-US"/>
        </w:rPr>
      </w:pPr>
      <w:r w:rsidRPr="00BD7028">
        <w:rPr>
          <w:rFonts w:eastAsia="Arial MT" w:cs="Times New Roman"/>
          <w:b/>
          <w:szCs w:val="26"/>
        </w:rPr>
        <w:t>--</w:t>
      </w:r>
      <w:r w:rsidRPr="00BD7028">
        <w:rPr>
          <w:rFonts w:ascii="Segoe UI Symbol" w:eastAsia="Segoe UI Symbol" w:hAnsi="Segoe UI Symbol" w:cs="Segoe UI Symbol"/>
          <w:b/>
          <w:szCs w:val="26"/>
        </w:rPr>
        <w:t>🙞🙜🕮🙞🙜</w:t>
      </w:r>
      <w:r w:rsidRPr="00BD7028">
        <w:rPr>
          <w:rFonts w:eastAsia="Arial MT" w:cs="Times New Roman"/>
          <w:b/>
          <w:szCs w:val="26"/>
        </w:rPr>
        <w:t>---</w:t>
      </w:r>
    </w:p>
    <w:p w14:paraId="1F529E00" w14:textId="240AC65C" w:rsidR="002067CE" w:rsidRPr="00BD7028" w:rsidRDefault="002067CE" w:rsidP="00587D2B">
      <w:pPr>
        <w:pStyle w:val="Ten-truong"/>
        <w:spacing w:line="360" w:lineRule="auto"/>
        <w:ind w:left="1276" w:firstLine="2552"/>
        <w:jc w:val="both"/>
        <w:rPr>
          <w:sz w:val="26"/>
          <w:szCs w:val="26"/>
        </w:rPr>
      </w:pPr>
      <w:bookmarkStart w:id="0" w:name="_Toc45207079"/>
      <w:bookmarkStart w:id="1" w:name="_Toc45207417"/>
      <w:bookmarkStart w:id="2" w:name="_Toc45207654"/>
      <w:bookmarkStart w:id="3" w:name="_Toc45625648"/>
      <w:bookmarkStart w:id="4" w:name="_Toc45748265"/>
      <w:bookmarkStart w:id="5" w:name="_Toc46738304"/>
      <w:bookmarkStart w:id="6" w:name="_Toc152433997"/>
      <w:bookmarkStart w:id="7" w:name="_Toc153177374"/>
      <w:bookmarkStart w:id="8" w:name="_Toc153177499"/>
      <w:bookmarkStart w:id="9" w:name="_Toc153177665"/>
      <w:bookmarkStart w:id="10" w:name="_Toc153177799"/>
      <w:r w:rsidRPr="00BD7028">
        <w:rPr>
          <w:noProof/>
          <w:sz w:val="26"/>
          <w:szCs w:val="26"/>
          <w:lang w:eastAsia="en-US"/>
        </w:rPr>
        <w:drawing>
          <wp:inline distT="0" distB="0" distL="0" distR="0" wp14:anchorId="47FF136E" wp14:editId="2E56C54A">
            <wp:extent cx="1037725" cy="1028700"/>
            <wp:effectExtent l="0" t="0" r="0" b="0"/>
            <wp:docPr id="372" name="Picture 37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pic:nvPicPr>
                  <pic:blipFill>
                    <a:blip r:embed="rId10">
                      <a:extLst>
                        <a:ext uri="{28A0092B-C50C-407E-A947-70E740481C1C}">
                          <a14:useLocalDpi xmlns:a14="http://schemas.microsoft.com/office/drawing/2010/main" val="0"/>
                        </a:ext>
                      </a:extLst>
                    </a:blip>
                    <a:stretch>
                      <a:fillRect/>
                    </a:stretch>
                  </pic:blipFill>
                  <pic:spPr>
                    <a:xfrm>
                      <a:off x="0" y="0"/>
                      <a:ext cx="1054798" cy="1045625"/>
                    </a:xfrm>
                    <a:prstGeom prst="rect">
                      <a:avLst/>
                    </a:prstGeom>
                  </pic:spPr>
                </pic:pic>
              </a:graphicData>
            </a:graphic>
          </wp:inline>
        </w:drawing>
      </w:r>
      <w:bookmarkEnd w:id="0"/>
      <w:bookmarkEnd w:id="1"/>
      <w:bookmarkEnd w:id="2"/>
      <w:bookmarkEnd w:id="3"/>
      <w:bookmarkEnd w:id="4"/>
      <w:bookmarkEnd w:id="5"/>
      <w:bookmarkEnd w:id="6"/>
      <w:bookmarkEnd w:id="7"/>
      <w:bookmarkEnd w:id="8"/>
      <w:bookmarkEnd w:id="9"/>
      <w:bookmarkEnd w:id="10"/>
    </w:p>
    <w:p w14:paraId="3F842F5B" w14:textId="298867AE" w:rsidR="002067CE" w:rsidRPr="001F7C13" w:rsidRDefault="002067CE" w:rsidP="00587D2B">
      <w:pPr>
        <w:tabs>
          <w:tab w:val="left" w:pos="4145"/>
        </w:tabs>
        <w:spacing w:line="360" w:lineRule="auto"/>
        <w:ind w:firstLine="0"/>
        <w:jc w:val="center"/>
        <w:rPr>
          <w:rFonts w:cs="Times New Roman"/>
          <w:b/>
          <w:bCs/>
          <w:szCs w:val="26"/>
          <w:lang w:val="en-US"/>
        </w:rPr>
      </w:pPr>
    </w:p>
    <w:p w14:paraId="6435865F" w14:textId="5001ECD0" w:rsidR="001F7C13" w:rsidRPr="001F7C13" w:rsidRDefault="002067CE" w:rsidP="00587D2B">
      <w:pPr>
        <w:spacing w:line="360" w:lineRule="auto"/>
        <w:ind w:firstLine="0"/>
        <w:jc w:val="center"/>
        <w:rPr>
          <w:rFonts w:cs="Times New Roman"/>
          <w:b/>
          <w:bCs/>
          <w:sz w:val="32"/>
          <w:szCs w:val="26"/>
          <w:lang w:val="en-US"/>
        </w:rPr>
      </w:pPr>
      <w:r w:rsidRPr="001F7C13">
        <w:rPr>
          <w:rFonts w:cs="Times New Roman"/>
          <w:b/>
          <w:bCs/>
          <w:sz w:val="32"/>
          <w:szCs w:val="26"/>
        </w:rPr>
        <w:t xml:space="preserve">BÁO CÁO </w:t>
      </w:r>
      <w:r w:rsidR="001F7C13" w:rsidRPr="001F7C13">
        <w:rPr>
          <w:rFonts w:cs="Times New Roman"/>
          <w:b/>
          <w:bCs/>
          <w:sz w:val="32"/>
          <w:szCs w:val="26"/>
          <w:lang w:val="en-US"/>
        </w:rPr>
        <w:t xml:space="preserve">ĐỒ ÁN CUỐI KÌ </w:t>
      </w:r>
    </w:p>
    <w:p w14:paraId="55064D89" w14:textId="04BDD113" w:rsidR="001F7C13" w:rsidRPr="001F7C13" w:rsidRDefault="001F7C13" w:rsidP="00587D2B">
      <w:pPr>
        <w:spacing w:line="360" w:lineRule="auto"/>
        <w:ind w:firstLine="0"/>
        <w:jc w:val="center"/>
        <w:rPr>
          <w:rFonts w:cs="Times New Roman"/>
          <w:b/>
          <w:bCs/>
          <w:sz w:val="32"/>
          <w:szCs w:val="26"/>
          <w:lang w:val="en-US"/>
        </w:rPr>
      </w:pPr>
      <w:r w:rsidRPr="001F7C13">
        <w:rPr>
          <w:rFonts w:cs="Times New Roman"/>
          <w:b/>
          <w:bCs/>
          <w:sz w:val="32"/>
          <w:szCs w:val="26"/>
          <w:lang w:val="en-US"/>
        </w:rPr>
        <w:t>Môn: LẬP TRÌNH JAVASRCIPT</w:t>
      </w:r>
    </w:p>
    <w:p w14:paraId="42428631" w14:textId="114DF5DB" w:rsidR="002067CE" w:rsidRDefault="002067CE" w:rsidP="00587D2B">
      <w:pPr>
        <w:spacing w:line="360" w:lineRule="auto"/>
        <w:ind w:firstLine="709"/>
        <w:rPr>
          <w:rFonts w:cs="Times New Roman"/>
          <w:b/>
          <w:bCs/>
          <w:sz w:val="32"/>
          <w:szCs w:val="32"/>
          <w:lang w:val="en-US"/>
        </w:rPr>
      </w:pPr>
      <w:r w:rsidRPr="001976A5">
        <w:rPr>
          <w:rFonts w:cs="Times New Roman"/>
          <w:b/>
          <w:bCs/>
          <w:sz w:val="28"/>
          <w:szCs w:val="26"/>
        </w:rPr>
        <w:t>ĐỀ TÀI</w:t>
      </w:r>
      <w:r w:rsidR="001F7C13">
        <w:rPr>
          <w:rFonts w:cs="Times New Roman"/>
          <w:b/>
          <w:bCs/>
          <w:sz w:val="28"/>
          <w:szCs w:val="26"/>
          <w:lang w:val="en-US"/>
        </w:rPr>
        <w:t xml:space="preserve"> : </w:t>
      </w:r>
      <w:r w:rsidRPr="001F7C13">
        <w:rPr>
          <w:rFonts w:cs="Times New Roman"/>
          <w:b/>
          <w:bCs/>
          <w:sz w:val="32"/>
          <w:szCs w:val="32"/>
        </w:rPr>
        <w:t>XÂY DỰNG WEBSITE CÂU LẠC BỘ TIN HỌC</w:t>
      </w:r>
    </w:p>
    <w:p w14:paraId="6F4338D0" w14:textId="77777777" w:rsidR="001F7C13" w:rsidRPr="001F7C13" w:rsidRDefault="001F7C13" w:rsidP="00587D2B">
      <w:pPr>
        <w:spacing w:line="360" w:lineRule="auto"/>
        <w:ind w:firstLine="709"/>
        <w:rPr>
          <w:rFonts w:cs="Times New Roman"/>
          <w:b/>
          <w:bCs/>
          <w:sz w:val="28"/>
          <w:szCs w:val="26"/>
          <w:lang w:val="en-US"/>
        </w:rPr>
      </w:pPr>
    </w:p>
    <w:p w14:paraId="0D22D90D" w14:textId="326E7266" w:rsidR="002067CE" w:rsidRDefault="002067CE" w:rsidP="00587D2B">
      <w:pPr>
        <w:spacing w:line="360" w:lineRule="auto"/>
        <w:ind w:left="1985" w:firstLine="0"/>
        <w:jc w:val="center"/>
        <w:rPr>
          <w:rFonts w:cs="Times New Roman"/>
          <w:sz w:val="28"/>
          <w:szCs w:val="26"/>
          <w:lang w:val="en-US"/>
        </w:rPr>
      </w:pPr>
      <w:r w:rsidRPr="001976A5">
        <w:rPr>
          <w:rFonts w:cs="Times New Roman"/>
          <w:sz w:val="28"/>
          <w:szCs w:val="26"/>
        </w:rPr>
        <w:t>Sinh Viên Thực</w:t>
      </w:r>
      <w:r w:rsidR="001F7C13" w:rsidRPr="001F7C13">
        <w:rPr>
          <w:rFonts w:cs="Times New Roman"/>
          <w:sz w:val="28"/>
          <w:szCs w:val="26"/>
          <w:lang w:val="en-US"/>
        </w:rPr>
        <w:t xml:space="preserve"> </w:t>
      </w:r>
      <w:proofErr w:type="spellStart"/>
      <w:r w:rsidR="001F7C13" w:rsidRPr="001F7C13">
        <w:rPr>
          <w:rFonts w:cs="Times New Roman"/>
          <w:sz w:val="28"/>
          <w:szCs w:val="26"/>
          <w:lang w:val="en-US"/>
        </w:rPr>
        <w:t>Hiện</w:t>
      </w:r>
      <w:proofErr w:type="spellEnd"/>
      <w:r w:rsidR="001F7C13" w:rsidRPr="001F7C13">
        <w:rPr>
          <w:rFonts w:cs="Times New Roman"/>
          <w:sz w:val="28"/>
          <w:szCs w:val="26"/>
          <w:lang w:val="en-US"/>
        </w:rPr>
        <w:t>: Tr</w:t>
      </w:r>
      <w:r w:rsidR="001F7C13">
        <w:rPr>
          <w:rFonts w:cs="Times New Roman"/>
          <w:sz w:val="28"/>
          <w:szCs w:val="26"/>
          <w:lang w:val="en-US"/>
        </w:rPr>
        <w:t>ần Thị Tuyết Sang – 22CNTT2</w:t>
      </w:r>
    </w:p>
    <w:p w14:paraId="43253AAC" w14:textId="669652A3" w:rsidR="001F7C13" w:rsidRPr="001F7C13" w:rsidRDefault="001F7C13" w:rsidP="00587D2B">
      <w:pPr>
        <w:spacing w:line="360" w:lineRule="auto"/>
        <w:ind w:left="3969" w:firstLine="0"/>
        <w:jc w:val="center"/>
        <w:rPr>
          <w:rFonts w:cs="Times New Roman"/>
          <w:sz w:val="28"/>
          <w:szCs w:val="26"/>
          <w:lang w:val="en-US"/>
        </w:rPr>
      </w:pPr>
      <w:r>
        <w:rPr>
          <w:rFonts w:cs="Times New Roman"/>
          <w:sz w:val="28"/>
          <w:szCs w:val="26"/>
          <w:lang w:val="en-US"/>
        </w:rPr>
        <w:t>Phạm Văn Hiệu – 22CNTT2</w:t>
      </w:r>
    </w:p>
    <w:p w14:paraId="0CED73A2" w14:textId="6EAED078" w:rsidR="002067CE" w:rsidRPr="001976A5" w:rsidRDefault="002067CE" w:rsidP="00587D2B">
      <w:pPr>
        <w:spacing w:line="360" w:lineRule="auto"/>
        <w:ind w:left="142" w:firstLine="0"/>
        <w:jc w:val="center"/>
        <w:rPr>
          <w:rFonts w:cs="Times New Roman"/>
          <w:sz w:val="28"/>
          <w:szCs w:val="26"/>
        </w:rPr>
      </w:pPr>
      <w:r w:rsidRPr="001976A5">
        <w:rPr>
          <w:rFonts w:cs="Times New Roman"/>
          <w:sz w:val="28"/>
          <w:szCs w:val="26"/>
        </w:rPr>
        <w:t>Giảng viên hướng dẫ</w:t>
      </w:r>
      <w:r>
        <w:rPr>
          <w:rFonts w:cs="Times New Roman"/>
          <w:sz w:val="28"/>
          <w:szCs w:val="26"/>
        </w:rPr>
        <w:t>n</w:t>
      </w:r>
      <w:r w:rsidRPr="001976A5">
        <w:rPr>
          <w:rFonts w:cs="Times New Roman"/>
          <w:sz w:val="28"/>
          <w:szCs w:val="26"/>
        </w:rPr>
        <w:t>: T</w:t>
      </w:r>
      <w:r w:rsidR="00B129B3">
        <w:rPr>
          <w:rFonts w:cs="Times New Roman"/>
          <w:sz w:val="28"/>
          <w:szCs w:val="26"/>
          <w:lang w:val="en-US"/>
        </w:rPr>
        <w:t>h</w:t>
      </w:r>
      <w:r w:rsidRPr="001976A5">
        <w:rPr>
          <w:rFonts w:cs="Times New Roman"/>
          <w:sz w:val="28"/>
          <w:szCs w:val="26"/>
        </w:rPr>
        <w:t>S.Mai Hà Thi</w:t>
      </w:r>
    </w:p>
    <w:p w14:paraId="0C79D244" w14:textId="77777777" w:rsidR="002067CE" w:rsidRPr="00BD7028" w:rsidRDefault="002067CE" w:rsidP="00587D2B">
      <w:pPr>
        <w:spacing w:line="360" w:lineRule="auto"/>
        <w:ind w:left="2880" w:firstLine="0"/>
        <w:jc w:val="center"/>
        <w:rPr>
          <w:rFonts w:cs="Times New Roman"/>
          <w:szCs w:val="26"/>
        </w:rPr>
      </w:pPr>
    </w:p>
    <w:p w14:paraId="388427F6" w14:textId="77777777" w:rsidR="002067CE" w:rsidRPr="00BD7028" w:rsidRDefault="002067CE" w:rsidP="00587D2B">
      <w:pPr>
        <w:spacing w:line="360" w:lineRule="auto"/>
        <w:ind w:left="2880" w:firstLine="0"/>
        <w:jc w:val="center"/>
        <w:rPr>
          <w:rFonts w:cs="Times New Roman"/>
          <w:szCs w:val="26"/>
        </w:rPr>
      </w:pPr>
    </w:p>
    <w:p w14:paraId="40FDD71E" w14:textId="77777777" w:rsidR="002067CE" w:rsidRPr="00BD7028" w:rsidRDefault="002067CE" w:rsidP="00587D2B">
      <w:pPr>
        <w:spacing w:line="360" w:lineRule="auto"/>
        <w:ind w:left="2880" w:firstLine="0"/>
        <w:jc w:val="center"/>
        <w:rPr>
          <w:rFonts w:cs="Times New Roman"/>
          <w:szCs w:val="26"/>
        </w:rPr>
      </w:pPr>
    </w:p>
    <w:p w14:paraId="65327010" w14:textId="77777777" w:rsidR="002067CE" w:rsidRPr="00BD7028" w:rsidRDefault="002067CE" w:rsidP="00587D2B">
      <w:pPr>
        <w:spacing w:line="360" w:lineRule="auto"/>
        <w:ind w:left="2880" w:firstLine="0"/>
        <w:jc w:val="center"/>
        <w:rPr>
          <w:rFonts w:cs="Times New Roman"/>
          <w:szCs w:val="26"/>
        </w:rPr>
      </w:pPr>
    </w:p>
    <w:p w14:paraId="5B0211AB" w14:textId="77777777" w:rsidR="002067CE" w:rsidRPr="00BD7028" w:rsidRDefault="002067CE" w:rsidP="00587D2B">
      <w:pPr>
        <w:spacing w:line="360" w:lineRule="auto"/>
        <w:ind w:left="2880" w:firstLine="0"/>
        <w:jc w:val="center"/>
        <w:rPr>
          <w:rFonts w:cs="Times New Roman"/>
          <w:szCs w:val="26"/>
        </w:rPr>
      </w:pPr>
    </w:p>
    <w:p w14:paraId="796CB09F" w14:textId="2FED230A" w:rsidR="002067CE" w:rsidRDefault="002067CE" w:rsidP="00587D2B">
      <w:pPr>
        <w:tabs>
          <w:tab w:val="left" w:pos="4025"/>
        </w:tabs>
        <w:spacing w:line="360" w:lineRule="auto"/>
        <w:ind w:firstLine="0"/>
        <w:jc w:val="center"/>
        <w:rPr>
          <w:rFonts w:cs="Times New Roman"/>
          <w:szCs w:val="26"/>
          <w:lang w:val="en-US"/>
        </w:rPr>
      </w:pPr>
    </w:p>
    <w:p w14:paraId="5AC28911" w14:textId="04786608" w:rsidR="00587D2B" w:rsidRPr="00587D2B" w:rsidRDefault="00587D2B" w:rsidP="00587D2B">
      <w:pPr>
        <w:tabs>
          <w:tab w:val="left" w:pos="4025"/>
        </w:tabs>
        <w:spacing w:line="360" w:lineRule="auto"/>
        <w:ind w:firstLine="0"/>
        <w:rPr>
          <w:rFonts w:cs="Times New Roman"/>
          <w:szCs w:val="26"/>
          <w:lang w:val="en-US"/>
        </w:rPr>
      </w:pPr>
    </w:p>
    <w:p w14:paraId="55551FF7" w14:textId="77777777" w:rsidR="00587D2B" w:rsidRDefault="00587D2B" w:rsidP="00587D2B">
      <w:pPr>
        <w:spacing w:after="160" w:line="360" w:lineRule="auto"/>
        <w:ind w:firstLine="0"/>
        <w:jc w:val="left"/>
        <w:rPr>
          <w:rFonts w:cs="Times New Roman"/>
          <w:szCs w:val="26"/>
          <w:lang w:val="en-US"/>
        </w:rPr>
      </w:pPr>
    </w:p>
    <w:p w14:paraId="5B9854C7" w14:textId="77777777" w:rsidR="00587D2B" w:rsidRDefault="00587D2B" w:rsidP="00587D2B">
      <w:pPr>
        <w:spacing w:after="160" w:line="360" w:lineRule="auto"/>
        <w:ind w:firstLine="0"/>
        <w:jc w:val="left"/>
        <w:rPr>
          <w:rFonts w:cs="Times New Roman"/>
          <w:szCs w:val="26"/>
          <w:lang w:val="en-US"/>
        </w:rPr>
      </w:pPr>
    </w:p>
    <w:p w14:paraId="4CB79567" w14:textId="77777777" w:rsidR="002067CE" w:rsidRDefault="002067CE" w:rsidP="00587D2B">
      <w:pPr>
        <w:spacing w:after="160" w:line="360" w:lineRule="auto"/>
        <w:ind w:firstLine="0"/>
        <w:jc w:val="left"/>
        <w:rPr>
          <w:rFonts w:cs="Times New Roman"/>
          <w:szCs w:val="26"/>
          <w:lang w:val="en-US"/>
        </w:rPr>
      </w:pPr>
    </w:p>
    <w:p w14:paraId="7D4ABA7B" w14:textId="77777777" w:rsidR="00587D2B" w:rsidRPr="00587D2B" w:rsidRDefault="00587D2B" w:rsidP="00587D2B">
      <w:pPr>
        <w:spacing w:after="160" w:line="360" w:lineRule="auto"/>
        <w:ind w:firstLine="0"/>
        <w:jc w:val="left"/>
        <w:rPr>
          <w:rFonts w:cs="Times New Roman"/>
          <w:szCs w:val="26"/>
          <w:lang w:val="en-US"/>
        </w:rPr>
      </w:pPr>
    </w:p>
    <w:p w14:paraId="39EB622A" w14:textId="77777777" w:rsidR="002067CE" w:rsidRPr="001F7C13" w:rsidRDefault="002067CE" w:rsidP="00587D2B">
      <w:pPr>
        <w:spacing w:line="360" w:lineRule="auto"/>
        <w:ind w:firstLine="0"/>
        <w:jc w:val="center"/>
        <w:rPr>
          <w:rFonts w:cs="Times New Roman"/>
          <w:b/>
          <w:bCs/>
          <w:sz w:val="32"/>
          <w:szCs w:val="32"/>
        </w:rPr>
      </w:pPr>
      <w:r w:rsidRPr="001F7C13">
        <w:rPr>
          <w:rFonts w:cs="Times New Roman"/>
          <w:b/>
          <w:bCs/>
          <w:sz w:val="32"/>
          <w:szCs w:val="32"/>
        </w:rPr>
        <w:t xml:space="preserve">MỤC LỤC </w:t>
      </w:r>
    </w:p>
    <w:sdt>
      <w:sdtPr>
        <w:rPr>
          <w:rFonts w:ascii="Times New Roman" w:eastAsiaTheme="minorHAnsi" w:hAnsi="Times New Roman" w:cstheme="minorBidi"/>
          <w:color w:val="auto"/>
          <w:kern w:val="2"/>
          <w:sz w:val="26"/>
          <w:szCs w:val="22"/>
          <w14:ligatures w14:val="standardContextual"/>
        </w:rPr>
        <w:id w:val="-1962415003"/>
        <w:docPartObj>
          <w:docPartGallery w:val="Table of Contents"/>
          <w:docPartUnique/>
        </w:docPartObj>
      </w:sdtPr>
      <w:sdtEndPr>
        <w:rPr>
          <w:b/>
          <w:bCs/>
          <w:noProof/>
        </w:rPr>
      </w:sdtEndPr>
      <w:sdtContent>
        <w:p w14:paraId="123139DA" w14:textId="2BB6E014" w:rsidR="006A2F2C" w:rsidRPr="008D5C27" w:rsidRDefault="008D5C27" w:rsidP="008D5C27">
          <w:pPr>
            <w:pStyle w:val="TOCHeading"/>
            <w:jc w:val="right"/>
            <w:rPr>
              <w:i/>
              <w:color w:val="auto"/>
            </w:rPr>
          </w:pPr>
          <w:r w:rsidRPr="008D5C27">
            <w:rPr>
              <w:i/>
              <w:iCs/>
              <w:color w:val="auto"/>
            </w:rPr>
            <w:t xml:space="preserve">Trang </w:t>
          </w:r>
        </w:p>
        <w:p w14:paraId="53B4B97A" w14:textId="10A7446C" w:rsidR="00AD0E31" w:rsidRDefault="00441CE9">
          <w:pPr>
            <w:pStyle w:val="TOC1"/>
            <w:tabs>
              <w:tab w:val="right" w:leader="dot" w:pos="9350"/>
            </w:tabs>
            <w:rPr>
              <w:rFonts w:asciiTheme="minorHAnsi" w:eastAsiaTheme="minorEastAsia" w:hAnsiTheme="minorHAnsi"/>
              <w:noProof/>
              <w:sz w:val="24"/>
              <w:szCs w:val="24"/>
              <w:lang w:val="en-US"/>
            </w:rPr>
          </w:pPr>
          <w:r>
            <w:fldChar w:fldCharType="begin"/>
          </w:r>
          <w:r>
            <w:instrText xml:space="preserve"> TOC \o "1-3" \h \z \u </w:instrText>
          </w:r>
          <w:r>
            <w:fldChar w:fldCharType="separate"/>
          </w:r>
          <w:hyperlink w:anchor="_Toc199716152" w:history="1">
            <w:r w:rsidR="00AD0E31" w:rsidRPr="00BA0844">
              <w:rPr>
                <w:rStyle w:val="Hyperlink"/>
                <w:rFonts w:cs="Times New Roman"/>
                <w:b/>
                <w:bCs/>
                <w:noProof/>
              </w:rPr>
              <w:t>CHƯƠNG 1 CƠ SỞ LÝ THUYẾT</w:t>
            </w:r>
            <w:r w:rsidR="00AD0E31">
              <w:rPr>
                <w:noProof/>
                <w:webHidden/>
              </w:rPr>
              <w:tab/>
            </w:r>
            <w:r w:rsidR="00AD0E31">
              <w:rPr>
                <w:noProof/>
                <w:webHidden/>
              </w:rPr>
              <w:fldChar w:fldCharType="begin"/>
            </w:r>
            <w:r w:rsidR="00AD0E31">
              <w:rPr>
                <w:noProof/>
                <w:webHidden/>
              </w:rPr>
              <w:instrText xml:space="preserve"> PAGEREF _Toc199716152 \h </w:instrText>
            </w:r>
            <w:r w:rsidR="00AD0E31">
              <w:rPr>
                <w:noProof/>
                <w:webHidden/>
              </w:rPr>
            </w:r>
            <w:r w:rsidR="00AD0E31">
              <w:rPr>
                <w:noProof/>
                <w:webHidden/>
              </w:rPr>
              <w:fldChar w:fldCharType="separate"/>
            </w:r>
            <w:r w:rsidR="00AD0E31">
              <w:rPr>
                <w:noProof/>
                <w:webHidden/>
              </w:rPr>
              <w:t>7</w:t>
            </w:r>
            <w:r w:rsidR="00AD0E31">
              <w:rPr>
                <w:noProof/>
                <w:webHidden/>
              </w:rPr>
              <w:fldChar w:fldCharType="end"/>
            </w:r>
          </w:hyperlink>
        </w:p>
        <w:p w14:paraId="573C6A0A" w14:textId="334F79FD" w:rsidR="00AD0E31" w:rsidRDefault="00AD0E31">
          <w:pPr>
            <w:pStyle w:val="TOC2"/>
            <w:tabs>
              <w:tab w:val="right" w:leader="dot" w:pos="9350"/>
            </w:tabs>
            <w:rPr>
              <w:rFonts w:asciiTheme="minorHAnsi" w:eastAsiaTheme="minorEastAsia" w:hAnsiTheme="minorHAnsi"/>
              <w:noProof/>
              <w:sz w:val="24"/>
              <w:szCs w:val="24"/>
              <w:lang w:val="en-US"/>
            </w:rPr>
          </w:pPr>
          <w:hyperlink w:anchor="_Toc199716153" w:history="1">
            <w:r w:rsidRPr="00BA0844">
              <w:rPr>
                <w:rStyle w:val="Hyperlink"/>
                <w:b/>
                <w:bCs/>
                <w:noProof/>
              </w:rPr>
              <w:t xml:space="preserve">1.1 </w:t>
            </w:r>
            <w:r w:rsidRPr="00BA0844">
              <w:rPr>
                <w:rStyle w:val="Hyperlink"/>
                <w:b/>
                <w:noProof/>
              </w:rPr>
              <w:t>Giới thiệu về các công nghệ sử dụng trong đồ án</w:t>
            </w:r>
            <w:r>
              <w:rPr>
                <w:noProof/>
                <w:webHidden/>
              </w:rPr>
              <w:tab/>
            </w:r>
            <w:r>
              <w:rPr>
                <w:noProof/>
                <w:webHidden/>
              </w:rPr>
              <w:fldChar w:fldCharType="begin"/>
            </w:r>
            <w:r>
              <w:rPr>
                <w:noProof/>
                <w:webHidden/>
              </w:rPr>
              <w:instrText xml:space="preserve"> PAGEREF _Toc199716153 \h </w:instrText>
            </w:r>
            <w:r>
              <w:rPr>
                <w:noProof/>
                <w:webHidden/>
              </w:rPr>
            </w:r>
            <w:r>
              <w:rPr>
                <w:noProof/>
                <w:webHidden/>
              </w:rPr>
              <w:fldChar w:fldCharType="separate"/>
            </w:r>
            <w:r>
              <w:rPr>
                <w:noProof/>
                <w:webHidden/>
              </w:rPr>
              <w:t>7</w:t>
            </w:r>
            <w:r>
              <w:rPr>
                <w:noProof/>
                <w:webHidden/>
              </w:rPr>
              <w:fldChar w:fldCharType="end"/>
            </w:r>
          </w:hyperlink>
        </w:p>
        <w:p w14:paraId="43BCF0FA" w14:textId="12F329AA" w:rsidR="00AD0E31" w:rsidRDefault="00AD0E31">
          <w:pPr>
            <w:pStyle w:val="TOC3"/>
            <w:rPr>
              <w:rFonts w:asciiTheme="minorHAnsi" w:eastAsiaTheme="minorEastAsia" w:hAnsiTheme="minorHAnsi"/>
              <w:noProof/>
              <w:sz w:val="24"/>
              <w:szCs w:val="24"/>
              <w:lang w:val="en-US"/>
            </w:rPr>
          </w:pPr>
          <w:hyperlink w:anchor="_Toc199716154" w:history="1">
            <w:r w:rsidRPr="00BA0844">
              <w:rPr>
                <w:rStyle w:val="Hyperlink"/>
                <w:b/>
                <w:noProof/>
              </w:rPr>
              <w:t>1.1.1 Visual Studio Code</w:t>
            </w:r>
            <w:r>
              <w:rPr>
                <w:noProof/>
                <w:webHidden/>
              </w:rPr>
              <w:tab/>
            </w:r>
            <w:r>
              <w:rPr>
                <w:noProof/>
                <w:webHidden/>
              </w:rPr>
              <w:fldChar w:fldCharType="begin"/>
            </w:r>
            <w:r>
              <w:rPr>
                <w:noProof/>
                <w:webHidden/>
              </w:rPr>
              <w:instrText xml:space="preserve"> PAGEREF _Toc199716154 \h </w:instrText>
            </w:r>
            <w:r>
              <w:rPr>
                <w:noProof/>
                <w:webHidden/>
              </w:rPr>
            </w:r>
            <w:r>
              <w:rPr>
                <w:noProof/>
                <w:webHidden/>
              </w:rPr>
              <w:fldChar w:fldCharType="separate"/>
            </w:r>
            <w:r>
              <w:rPr>
                <w:noProof/>
                <w:webHidden/>
              </w:rPr>
              <w:t>7</w:t>
            </w:r>
            <w:r>
              <w:rPr>
                <w:noProof/>
                <w:webHidden/>
              </w:rPr>
              <w:fldChar w:fldCharType="end"/>
            </w:r>
          </w:hyperlink>
        </w:p>
        <w:p w14:paraId="42757D83" w14:textId="34A46B2B" w:rsidR="00AD0E31" w:rsidRDefault="00AD0E31">
          <w:pPr>
            <w:pStyle w:val="TOC3"/>
            <w:rPr>
              <w:rFonts w:asciiTheme="minorHAnsi" w:eastAsiaTheme="minorEastAsia" w:hAnsiTheme="minorHAnsi"/>
              <w:noProof/>
              <w:sz w:val="24"/>
              <w:szCs w:val="24"/>
              <w:lang w:val="en-US"/>
            </w:rPr>
          </w:pPr>
          <w:hyperlink w:anchor="_Toc199716155" w:history="1">
            <w:r w:rsidRPr="00BA0844">
              <w:rPr>
                <w:rStyle w:val="Hyperlink"/>
                <w:b/>
                <w:noProof/>
              </w:rPr>
              <w:t>1.1.2 JavaScipt</w:t>
            </w:r>
            <w:r>
              <w:rPr>
                <w:noProof/>
                <w:webHidden/>
              </w:rPr>
              <w:tab/>
            </w:r>
            <w:r>
              <w:rPr>
                <w:noProof/>
                <w:webHidden/>
              </w:rPr>
              <w:fldChar w:fldCharType="begin"/>
            </w:r>
            <w:r>
              <w:rPr>
                <w:noProof/>
                <w:webHidden/>
              </w:rPr>
              <w:instrText xml:space="preserve"> PAGEREF _Toc199716155 \h </w:instrText>
            </w:r>
            <w:r>
              <w:rPr>
                <w:noProof/>
                <w:webHidden/>
              </w:rPr>
            </w:r>
            <w:r>
              <w:rPr>
                <w:noProof/>
                <w:webHidden/>
              </w:rPr>
              <w:fldChar w:fldCharType="separate"/>
            </w:r>
            <w:r>
              <w:rPr>
                <w:noProof/>
                <w:webHidden/>
              </w:rPr>
              <w:t>8</w:t>
            </w:r>
            <w:r>
              <w:rPr>
                <w:noProof/>
                <w:webHidden/>
              </w:rPr>
              <w:fldChar w:fldCharType="end"/>
            </w:r>
          </w:hyperlink>
        </w:p>
        <w:p w14:paraId="305CEA80" w14:textId="7A34F268" w:rsidR="00AD0E31" w:rsidRDefault="00AD0E31">
          <w:pPr>
            <w:pStyle w:val="TOC3"/>
            <w:rPr>
              <w:rFonts w:asciiTheme="minorHAnsi" w:eastAsiaTheme="minorEastAsia" w:hAnsiTheme="minorHAnsi"/>
              <w:noProof/>
              <w:sz w:val="24"/>
              <w:szCs w:val="24"/>
              <w:lang w:val="en-US"/>
            </w:rPr>
          </w:pPr>
          <w:hyperlink w:anchor="_Toc199716156" w:history="1">
            <w:r w:rsidRPr="00BA0844">
              <w:rPr>
                <w:rStyle w:val="Hyperlink"/>
                <w:b/>
                <w:noProof/>
              </w:rPr>
              <w:t>1.</w:t>
            </w:r>
            <w:r w:rsidRPr="00BA0844">
              <w:rPr>
                <w:rStyle w:val="Hyperlink"/>
                <w:b/>
                <w:bCs/>
                <w:noProof/>
              </w:rPr>
              <w:t>1</w:t>
            </w:r>
            <w:r w:rsidRPr="00BA0844">
              <w:rPr>
                <w:rStyle w:val="Hyperlink"/>
                <w:b/>
                <w:noProof/>
              </w:rPr>
              <w:t>.3 Node.js</w:t>
            </w:r>
            <w:r>
              <w:rPr>
                <w:noProof/>
                <w:webHidden/>
              </w:rPr>
              <w:tab/>
            </w:r>
            <w:r>
              <w:rPr>
                <w:noProof/>
                <w:webHidden/>
              </w:rPr>
              <w:fldChar w:fldCharType="begin"/>
            </w:r>
            <w:r>
              <w:rPr>
                <w:noProof/>
                <w:webHidden/>
              </w:rPr>
              <w:instrText xml:space="preserve"> PAGEREF _Toc199716156 \h </w:instrText>
            </w:r>
            <w:r>
              <w:rPr>
                <w:noProof/>
                <w:webHidden/>
              </w:rPr>
            </w:r>
            <w:r>
              <w:rPr>
                <w:noProof/>
                <w:webHidden/>
              </w:rPr>
              <w:fldChar w:fldCharType="separate"/>
            </w:r>
            <w:r>
              <w:rPr>
                <w:noProof/>
                <w:webHidden/>
              </w:rPr>
              <w:t>9</w:t>
            </w:r>
            <w:r>
              <w:rPr>
                <w:noProof/>
                <w:webHidden/>
              </w:rPr>
              <w:fldChar w:fldCharType="end"/>
            </w:r>
          </w:hyperlink>
        </w:p>
        <w:p w14:paraId="779CF728" w14:textId="5AAE5503" w:rsidR="00AD0E31" w:rsidRDefault="00AD0E31">
          <w:pPr>
            <w:pStyle w:val="TOC3"/>
            <w:rPr>
              <w:rFonts w:asciiTheme="minorHAnsi" w:eastAsiaTheme="minorEastAsia" w:hAnsiTheme="minorHAnsi"/>
              <w:noProof/>
              <w:sz w:val="24"/>
              <w:szCs w:val="24"/>
              <w:lang w:val="en-US"/>
            </w:rPr>
          </w:pPr>
          <w:hyperlink w:anchor="_Toc199716157" w:history="1">
            <w:r w:rsidRPr="00BA0844">
              <w:rPr>
                <w:rStyle w:val="Hyperlink"/>
                <w:b/>
                <w:noProof/>
              </w:rPr>
              <w:t>1.</w:t>
            </w:r>
            <w:r w:rsidRPr="00BA0844">
              <w:rPr>
                <w:rStyle w:val="Hyperlink"/>
                <w:b/>
                <w:bCs/>
                <w:noProof/>
              </w:rPr>
              <w:t>1</w:t>
            </w:r>
            <w:r w:rsidRPr="00BA0844">
              <w:rPr>
                <w:rStyle w:val="Hyperlink"/>
                <w:b/>
                <w:noProof/>
              </w:rPr>
              <w:t>.4. Mongodb</w:t>
            </w:r>
            <w:r>
              <w:rPr>
                <w:noProof/>
                <w:webHidden/>
              </w:rPr>
              <w:tab/>
            </w:r>
            <w:r>
              <w:rPr>
                <w:noProof/>
                <w:webHidden/>
              </w:rPr>
              <w:fldChar w:fldCharType="begin"/>
            </w:r>
            <w:r>
              <w:rPr>
                <w:noProof/>
                <w:webHidden/>
              </w:rPr>
              <w:instrText xml:space="preserve"> PAGEREF _Toc199716157 \h </w:instrText>
            </w:r>
            <w:r>
              <w:rPr>
                <w:noProof/>
                <w:webHidden/>
              </w:rPr>
            </w:r>
            <w:r>
              <w:rPr>
                <w:noProof/>
                <w:webHidden/>
              </w:rPr>
              <w:fldChar w:fldCharType="separate"/>
            </w:r>
            <w:r>
              <w:rPr>
                <w:noProof/>
                <w:webHidden/>
              </w:rPr>
              <w:t>14</w:t>
            </w:r>
            <w:r>
              <w:rPr>
                <w:noProof/>
                <w:webHidden/>
              </w:rPr>
              <w:fldChar w:fldCharType="end"/>
            </w:r>
          </w:hyperlink>
        </w:p>
        <w:p w14:paraId="5BC29E62" w14:textId="777352E3" w:rsidR="00AD0E31" w:rsidRDefault="00AD0E31">
          <w:pPr>
            <w:pStyle w:val="TOC1"/>
            <w:tabs>
              <w:tab w:val="right" w:leader="dot" w:pos="9350"/>
            </w:tabs>
            <w:rPr>
              <w:rFonts w:asciiTheme="minorHAnsi" w:eastAsiaTheme="minorEastAsia" w:hAnsiTheme="minorHAnsi"/>
              <w:noProof/>
              <w:sz w:val="24"/>
              <w:szCs w:val="24"/>
              <w:lang w:val="en-US"/>
            </w:rPr>
          </w:pPr>
          <w:hyperlink w:anchor="_Toc199716158" w:history="1">
            <w:r w:rsidRPr="00BA0844">
              <w:rPr>
                <w:rStyle w:val="Hyperlink"/>
                <w:rFonts w:cs="Times New Roman"/>
                <w:b/>
                <w:bCs/>
                <w:noProof/>
              </w:rPr>
              <w:t>CHƯƠNG 2 PHÂN TÍCH THIẾT KẾ HỆ THỐNG</w:t>
            </w:r>
            <w:r>
              <w:rPr>
                <w:noProof/>
                <w:webHidden/>
              </w:rPr>
              <w:tab/>
            </w:r>
            <w:r>
              <w:rPr>
                <w:noProof/>
                <w:webHidden/>
              </w:rPr>
              <w:fldChar w:fldCharType="begin"/>
            </w:r>
            <w:r>
              <w:rPr>
                <w:noProof/>
                <w:webHidden/>
              </w:rPr>
              <w:instrText xml:space="preserve"> PAGEREF _Toc199716158 \h </w:instrText>
            </w:r>
            <w:r>
              <w:rPr>
                <w:noProof/>
                <w:webHidden/>
              </w:rPr>
            </w:r>
            <w:r>
              <w:rPr>
                <w:noProof/>
                <w:webHidden/>
              </w:rPr>
              <w:fldChar w:fldCharType="separate"/>
            </w:r>
            <w:r>
              <w:rPr>
                <w:noProof/>
                <w:webHidden/>
              </w:rPr>
              <w:t>18</w:t>
            </w:r>
            <w:r>
              <w:rPr>
                <w:noProof/>
                <w:webHidden/>
              </w:rPr>
              <w:fldChar w:fldCharType="end"/>
            </w:r>
          </w:hyperlink>
        </w:p>
        <w:p w14:paraId="54430252" w14:textId="14A3A27E" w:rsidR="00AD0E31" w:rsidRDefault="00AD0E31">
          <w:pPr>
            <w:pStyle w:val="TOC2"/>
            <w:tabs>
              <w:tab w:val="right" w:leader="dot" w:pos="9350"/>
            </w:tabs>
            <w:rPr>
              <w:rFonts w:asciiTheme="minorHAnsi" w:eastAsiaTheme="minorEastAsia" w:hAnsiTheme="minorHAnsi"/>
              <w:noProof/>
              <w:sz w:val="24"/>
              <w:szCs w:val="24"/>
              <w:lang w:val="en-US"/>
            </w:rPr>
          </w:pPr>
          <w:hyperlink w:anchor="_Toc199716159" w:history="1">
            <w:r w:rsidRPr="00BA0844">
              <w:rPr>
                <w:rStyle w:val="Hyperlink"/>
                <w:rFonts w:cs="Times New Roman"/>
                <w:b/>
                <w:bCs/>
                <w:noProof/>
              </w:rPr>
              <w:t>2.1 Mô tả bài toán</w:t>
            </w:r>
            <w:r>
              <w:rPr>
                <w:noProof/>
                <w:webHidden/>
              </w:rPr>
              <w:tab/>
            </w:r>
            <w:r>
              <w:rPr>
                <w:noProof/>
                <w:webHidden/>
              </w:rPr>
              <w:fldChar w:fldCharType="begin"/>
            </w:r>
            <w:r>
              <w:rPr>
                <w:noProof/>
                <w:webHidden/>
              </w:rPr>
              <w:instrText xml:space="preserve"> PAGEREF _Toc199716159 \h </w:instrText>
            </w:r>
            <w:r>
              <w:rPr>
                <w:noProof/>
                <w:webHidden/>
              </w:rPr>
            </w:r>
            <w:r>
              <w:rPr>
                <w:noProof/>
                <w:webHidden/>
              </w:rPr>
              <w:fldChar w:fldCharType="separate"/>
            </w:r>
            <w:r>
              <w:rPr>
                <w:noProof/>
                <w:webHidden/>
              </w:rPr>
              <w:t>18</w:t>
            </w:r>
            <w:r>
              <w:rPr>
                <w:noProof/>
                <w:webHidden/>
              </w:rPr>
              <w:fldChar w:fldCharType="end"/>
            </w:r>
          </w:hyperlink>
        </w:p>
        <w:p w14:paraId="29BCF322" w14:textId="6F11A626" w:rsidR="00AD0E31" w:rsidRDefault="00AD0E31">
          <w:pPr>
            <w:pStyle w:val="TOC2"/>
            <w:tabs>
              <w:tab w:val="right" w:leader="dot" w:pos="9350"/>
            </w:tabs>
            <w:rPr>
              <w:rFonts w:asciiTheme="minorHAnsi" w:eastAsiaTheme="minorEastAsia" w:hAnsiTheme="minorHAnsi"/>
              <w:noProof/>
              <w:sz w:val="24"/>
              <w:szCs w:val="24"/>
              <w:lang w:val="en-US"/>
            </w:rPr>
          </w:pPr>
          <w:hyperlink w:anchor="_Toc199716160" w:history="1">
            <w:r w:rsidRPr="00BA0844">
              <w:rPr>
                <w:rStyle w:val="Hyperlink"/>
                <w:rFonts w:cs="Times New Roman"/>
                <w:b/>
                <w:bCs/>
                <w:noProof/>
              </w:rPr>
              <w:t>2.2 Yêu cầu của hệ thống</w:t>
            </w:r>
            <w:r>
              <w:rPr>
                <w:noProof/>
                <w:webHidden/>
              </w:rPr>
              <w:tab/>
            </w:r>
            <w:r>
              <w:rPr>
                <w:noProof/>
                <w:webHidden/>
              </w:rPr>
              <w:fldChar w:fldCharType="begin"/>
            </w:r>
            <w:r>
              <w:rPr>
                <w:noProof/>
                <w:webHidden/>
              </w:rPr>
              <w:instrText xml:space="preserve"> PAGEREF _Toc199716160 \h </w:instrText>
            </w:r>
            <w:r>
              <w:rPr>
                <w:noProof/>
                <w:webHidden/>
              </w:rPr>
            </w:r>
            <w:r>
              <w:rPr>
                <w:noProof/>
                <w:webHidden/>
              </w:rPr>
              <w:fldChar w:fldCharType="separate"/>
            </w:r>
            <w:r>
              <w:rPr>
                <w:noProof/>
                <w:webHidden/>
              </w:rPr>
              <w:t>18</w:t>
            </w:r>
            <w:r>
              <w:rPr>
                <w:noProof/>
                <w:webHidden/>
              </w:rPr>
              <w:fldChar w:fldCharType="end"/>
            </w:r>
          </w:hyperlink>
        </w:p>
        <w:p w14:paraId="50C8360B" w14:textId="6263F349" w:rsidR="00AD0E31" w:rsidRDefault="00AD0E31">
          <w:pPr>
            <w:pStyle w:val="TOC3"/>
            <w:rPr>
              <w:rFonts w:asciiTheme="minorHAnsi" w:eastAsiaTheme="minorEastAsia" w:hAnsiTheme="minorHAnsi"/>
              <w:noProof/>
              <w:sz w:val="24"/>
              <w:szCs w:val="24"/>
              <w:lang w:val="en-US"/>
            </w:rPr>
          </w:pPr>
          <w:hyperlink w:anchor="_Toc199716161" w:history="1">
            <w:r w:rsidRPr="00BA0844">
              <w:rPr>
                <w:rStyle w:val="Hyperlink"/>
                <w:rFonts w:cs="Times New Roman"/>
                <w:b/>
                <w:bCs/>
                <w:noProof/>
              </w:rPr>
              <w:t>2.2.1 Yêu cầu chức năng</w:t>
            </w:r>
            <w:r>
              <w:rPr>
                <w:noProof/>
                <w:webHidden/>
              </w:rPr>
              <w:tab/>
            </w:r>
            <w:r>
              <w:rPr>
                <w:noProof/>
                <w:webHidden/>
              </w:rPr>
              <w:fldChar w:fldCharType="begin"/>
            </w:r>
            <w:r>
              <w:rPr>
                <w:noProof/>
                <w:webHidden/>
              </w:rPr>
              <w:instrText xml:space="preserve"> PAGEREF _Toc199716161 \h </w:instrText>
            </w:r>
            <w:r>
              <w:rPr>
                <w:noProof/>
                <w:webHidden/>
              </w:rPr>
            </w:r>
            <w:r>
              <w:rPr>
                <w:noProof/>
                <w:webHidden/>
              </w:rPr>
              <w:fldChar w:fldCharType="separate"/>
            </w:r>
            <w:r>
              <w:rPr>
                <w:noProof/>
                <w:webHidden/>
              </w:rPr>
              <w:t>18</w:t>
            </w:r>
            <w:r>
              <w:rPr>
                <w:noProof/>
                <w:webHidden/>
              </w:rPr>
              <w:fldChar w:fldCharType="end"/>
            </w:r>
          </w:hyperlink>
        </w:p>
        <w:p w14:paraId="2BCE23E8" w14:textId="0D82ACA8" w:rsidR="00AD0E31" w:rsidRDefault="00AD0E31">
          <w:pPr>
            <w:pStyle w:val="TOC3"/>
            <w:rPr>
              <w:rFonts w:asciiTheme="minorHAnsi" w:eastAsiaTheme="minorEastAsia" w:hAnsiTheme="minorHAnsi"/>
              <w:noProof/>
              <w:sz w:val="24"/>
              <w:szCs w:val="24"/>
              <w:lang w:val="en-US"/>
            </w:rPr>
          </w:pPr>
          <w:hyperlink w:anchor="_Toc199716162" w:history="1">
            <w:r w:rsidRPr="00BA0844">
              <w:rPr>
                <w:rStyle w:val="Hyperlink"/>
                <w:rFonts w:cs="Times New Roman"/>
                <w:b/>
                <w:bCs/>
                <w:noProof/>
              </w:rPr>
              <w:t>2.2.2 Yêu cầu phi chức năng</w:t>
            </w:r>
            <w:r>
              <w:rPr>
                <w:noProof/>
                <w:webHidden/>
              </w:rPr>
              <w:tab/>
            </w:r>
            <w:r>
              <w:rPr>
                <w:noProof/>
                <w:webHidden/>
              </w:rPr>
              <w:fldChar w:fldCharType="begin"/>
            </w:r>
            <w:r>
              <w:rPr>
                <w:noProof/>
                <w:webHidden/>
              </w:rPr>
              <w:instrText xml:space="preserve"> PAGEREF _Toc199716162 \h </w:instrText>
            </w:r>
            <w:r>
              <w:rPr>
                <w:noProof/>
                <w:webHidden/>
              </w:rPr>
            </w:r>
            <w:r>
              <w:rPr>
                <w:noProof/>
                <w:webHidden/>
              </w:rPr>
              <w:fldChar w:fldCharType="separate"/>
            </w:r>
            <w:r>
              <w:rPr>
                <w:noProof/>
                <w:webHidden/>
              </w:rPr>
              <w:t>19</w:t>
            </w:r>
            <w:r>
              <w:rPr>
                <w:noProof/>
                <w:webHidden/>
              </w:rPr>
              <w:fldChar w:fldCharType="end"/>
            </w:r>
          </w:hyperlink>
        </w:p>
        <w:p w14:paraId="1E4441F1" w14:textId="6BF4908C" w:rsidR="00AD0E31" w:rsidRDefault="00AD0E31">
          <w:pPr>
            <w:pStyle w:val="TOC2"/>
            <w:tabs>
              <w:tab w:val="right" w:leader="dot" w:pos="9350"/>
            </w:tabs>
            <w:rPr>
              <w:rFonts w:asciiTheme="minorHAnsi" w:eastAsiaTheme="minorEastAsia" w:hAnsiTheme="minorHAnsi"/>
              <w:noProof/>
              <w:sz w:val="24"/>
              <w:szCs w:val="24"/>
              <w:lang w:val="en-US"/>
            </w:rPr>
          </w:pPr>
          <w:hyperlink w:anchor="_Toc199716163" w:history="1">
            <w:r w:rsidRPr="00BA0844">
              <w:rPr>
                <w:rStyle w:val="Hyperlink"/>
                <w:rFonts w:cs="Times New Roman"/>
                <w:b/>
                <w:bCs/>
                <w:noProof/>
                <w:lang w:val="en-US"/>
              </w:rPr>
              <w:t>2.3 Phân tích hệ thống</w:t>
            </w:r>
            <w:r>
              <w:rPr>
                <w:noProof/>
                <w:webHidden/>
              </w:rPr>
              <w:tab/>
            </w:r>
            <w:r>
              <w:rPr>
                <w:noProof/>
                <w:webHidden/>
              </w:rPr>
              <w:fldChar w:fldCharType="begin"/>
            </w:r>
            <w:r>
              <w:rPr>
                <w:noProof/>
                <w:webHidden/>
              </w:rPr>
              <w:instrText xml:space="preserve"> PAGEREF _Toc199716163 \h </w:instrText>
            </w:r>
            <w:r>
              <w:rPr>
                <w:noProof/>
                <w:webHidden/>
              </w:rPr>
            </w:r>
            <w:r>
              <w:rPr>
                <w:noProof/>
                <w:webHidden/>
              </w:rPr>
              <w:fldChar w:fldCharType="separate"/>
            </w:r>
            <w:r>
              <w:rPr>
                <w:noProof/>
                <w:webHidden/>
              </w:rPr>
              <w:t>20</w:t>
            </w:r>
            <w:r>
              <w:rPr>
                <w:noProof/>
                <w:webHidden/>
              </w:rPr>
              <w:fldChar w:fldCharType="end"/>
            </w:r>
          </w:hyperlink>
        </w:p>
        <w:p w14:paraId="3BA2790B" w14:textId="3BDDDD4A" w:rsidR="00AD0E31" w:rsidRDefault="00AD0E31">
          <w:pPr>
            <w:pStyle w:val="TOC3"/>
            <w:rPr>
              <w:rFonts w:asciiTheme="minorHAnsi" w:eastAsiaTheme="minorEastAsia" w:hAnsiTheme="minorHAnsi"/>
              <w:noProof/>
              <w:sz w:val="24"/>
              <w:szCs w:val="24"/>
              <w:lang w:val="en-US"/>
            </w:rPr>
          </w:pPr>
          <w:hyperlink w:anchor="_Toc199716164" w:history="1">
            <w:r w:rsidRPr="00BA0844">
              <w:rPr>
                <w:rStyle w:val="Hyperlink"/>
                <w:rFonts w:cs="Times New Roman"/>
                <w:b/>
                <w:bCs/>
                <w:noProof/>
                <w:lang w:val="en-US"/>
              </w:rPr>
              <w:t>2.3.1 Sơ đồ Use Case</w:t>
            </w:r>
            <w:r>
              <w:rPr>
                <w:noProof/>
                <w:webHidden/>
              </w:rPr>
              <w:tab/>
            </w:r>
            <w:r>
              <w:rPr>
                <w:noProof/>
                <w:webHidden/>
              </w:rPr>
              <w:fldChar w:fldCharType="begin"/>
            </w:r>
            <w:r>
              <w:rPr>
                <w:noProof/>
                <w:webHidden/>
              </w:rPr>
              <w:instrText xml:space="preserve"> PAGEREF _Toc199716164 \h </w:instrText>
            </w:r>
            <w:r>
              <w:rPr>
                <w:noProof/>
                <w:webHidden/>
              </w:rPr>
            </w:r>
            <w:r>
              <w:rPr>
                <w:noProof/>
                <w:webHidden/>
              </w:rPr>
              <w:fldChar w:fldCharType="separate"/>
            </w:r>
            <w:r>
              <w:rPr>
                <w:noProof/>
                <w:webHidden/>
              </w:rPr>
              <w:t>20</w:t>
            </w:r>
            <w:r>
              <w:rPr>
                <w:noProof/>
                <w:webHidden/>
              </w:rPr>
              <w:fldChar w:fldCharType="end"/>
            </w:r>
          </w:hyperlink>
        </w:p>
        <w:p w14:paraId="630A6134" w14:textId="089EF41B" w:rsidR="00AD0E31" w:rsidRDefault="00AD0E31">
          <w:pPr>
            <w:pStyle w:val="TOC2"/>
            <w:tabs>
              <w:tab w:val="right" w:leader="dot" w:pos="9350"/>
            </w:tabs>
            <w:rPr>
              <w:rFonts w:asciiTheme="minorHAnsi" w:eastAsiaTheme="minorEastAsia" w:hAnsiTheme="minorHAnsi"/>
              <w:noProof/>
              <w:sz w:val="24"/>
              <w:szCs w:val="24"/>
              <w:lang w:val="en-US"/>
            </w:rPr>
          </w:pPr>
          <w:hyperlink w:anchor="_Toc199716165" w:history="1">
            <w:r w:rsidRPr="00BA0844">
              <w:rPr>
                <w:rStyle w:val="Hyperlink"/>
                <w:rFonts w:cs="Times New Roman"/>
                <w:b/>
                <w:bCs/>
                <w:noProof/>
              </w:rPr>
              <w:t>2.4 Thiết Kế Hệ Thống</w:t>
            </w:r>
            <w:r>
              <w:rPr>
                <w:noProof/>
                <w:webHidden/>
              </w:rPr>
              <w:tab/>
            </w:r>
            <w:r>
              <w:rPr>
                <w:noProof/>
                <w:webHidden/>
              </w:rPr>
              <w:fldChar w:fldCharType="begin"/>
            </w:r>
            <w:r>
              <w:rPr>
                <w:noProof/>
                <w:webHidden/>
              </w:rPr>
              <w:instrText xml:space="preserve"> PAGEREF _Toc199716165 \h </w:instrText>
            </w:r>
            <w:r>
              <w:rPr>
                <w:noProof/>
                <w:webHidden/>
              </w:rPr>
            </w:r>
            <w:r>
              <w:rPr>
                <w:noProof/>
                <w:webHidden/>
              </w:rPr>
              <w:fldChar w:fldCharType="separate"/>
            </w:r>
            <w:r>
              <w:rPr>
                <w:noProof/>
                <w:webHidden/>
              </w:rPr>
              <w:t>23</w:t>
            </w:r>
            <w:r>
              <w:rPr>
                <w:noProof/>
                <w:webHidden/>
              </w:rPr>
              <w:fldChar w:fldCharType="end"/>
            </w:r>
          </w:hyperlink>
        </w:p>
        <w:p w14:paraId="203FE94D" w14:textId="273700FC" w:rsidR="00AD0E31" w:rsidRDefault="00AD0E31">
          <w:pPr>
            <w:pStyle w:val="TOC3"/>
            <w:rPr>
              <w:rFonts w:asciiTheme="minorHAnsi" w:eastAsiaTheme="minorEastAsia" w:hAnsiTheme="minorHAnsi"/>
              <w:noProof/>
              <w:sz w:val="24"/>
              <w:szCs w:val="24"/>
              <w:lang w:val="en-US"/>
            </w:rPr>
          </w:pPr>
          <w:hyperlink w:anchor="_Toc199716166" w:history="1">
            <w:r w:rsidRPr="00BA0844">
              <w:rPr>
                <w:rStyle w:val="Hyperlink"/>
                <w:rFonts w:cs="Times New Roman"/>
                <w:b/>
                <w:bCs/>
                <w:noProof/>
              </w:rPr>
              <w:t>2.4.1 Kiến trúc hệ thống</w:t>
            </w:r>
            <w:r>
              <w:rPr>
                <w:noProof/>
                <w:webHidden/>
              </w:rPr>
              <w:tab/>
            </w:r>
            <w:r>
              <w:rPr>
                <w:noProof/>
                <w:webHidden/>
              </w:rPr>
              <w:fldChar w:fldCharType="begin"/>
            </w:r>
            <w:r>
              <w:rPr>
                <w:noProof/>
                <w:webHidden/>
              </w:rPr>
              <w:instrText xml:space="preserve"> PAGEREF _Toc199716166 \h </w:instrText>
            </w:r>
            <w:r>
              <w:rPr>
                <w:noProof/>
                <w:webHidden/>
              </w:rPr>
            </w:r>
            <w:r>
              <w:rPr>
                <w:noProof/>
                <w:webHidden/>
              </w:rPr>
              <w:fldChar w:fldCharType="separate"/>
            </w:r>
            <w:r>
              <w:rPr>
                <w:noProof/>
                <w:webHidden/>
              </w:rPr>
              <w:t>23</w:t>
            </w:r>
            <w:r>
              <w:rPr>
                <w:noProof/>
                <w:webHidden/>
              </w:rPr>
              <w:fldChar w:fldCharType="end"/>
            </w:r>
          </w:hyperlink>
        </w:p>
        <w:p w14:paraId="4EE5E78B" w14:textId="6FFDE788" w:rsidR="00AD0E31" w:rsidRDefault="00AD0E31">
          <w:pPr>
            <w:pStyle w:val="TOC3"/>
            <w:rPr>
              <w:rFonts w:asciiTheme="minorHAnsi" w:eastAsiaTheme="minorEastAsia" w:hAnsiTheme="minorHAnsi"/>
              <w:noProof/>
              <w:sz w:val="24"/>
              <w:szCs w:val="24"/>
              <w:lang w:val="en-US"/>
            </w:rPr>
          </w:pPr>
          <w:hyperlink w:anchor="_Toc199716167" w:history="1">
            <w:r w:rsidRPr="00BA0844">
              <w:rPr>
                <w:rStyle w:val="Hyperlink"/>
                <w:rFonts w:cs="Times New Roman"/>
                <w:b/>
                <w:bCs/>
                <w:noProof/>
              </w:rPr>
              <w:t>2.4.2 Sơ đồ cơ sở dữ liệu</w:t>
            </w:r>
            <w:r>
              <w:rPr>
                <w:noProof/>
                <w:webHidden/>
              </w:rPr>
              <w:tab/>
            </w:r>
            <w:r>
              <w:rPr>
                <w:noProof/>
                <w:webHidden/>
              </w:rPr>
              <w:fldChar w:fldCharType="begin"/>
            </w:r>
            <w:r>
              <w:rPr>
                <w:noProof/>
                <w:webHidden/>
              </w:rPr>
              <w:instrText xml:space="preserve"> PAGEREF _Toc199716167 \h </w:instrText>
            </w:r>
            <w:r>
              <w:rPr>
                <w:noProof/>
                <w:webHidden/>
              </w:rPr>
            </w:r>
            <w:r>
              <w:rPr>
                <w:noProof/>
                <w:webHidden/>
              </w:rPr>
              <w:fldChar w:fldCharType="separate"/>
            </w:r>
            <w:r>
              <w:rPr>
                <w:noProof/>
                <w:webHidden/>
              </w:rPr>
              <w:t>23</w:t>
            </w:r>
            <w:r>
              <w:rPr>
                <w:noProof/>
                <w:webHidden/>
              </w:rPr>
              <w:fldChar w:fldCharType="end"/>
            </w:r>
          </w:hyperlink>
        </w:p>
        <w:p w14:paraId="64F09EA7" w14:textId="5C61C710" w:rsidR="00AD0E31" w:rsidRDefault="00AD0E31">
          <w:pPr>
            <w:pStyle w:val="TOC1"/>
            <w:tabs>
              <w:tab w:val="right" w:leader="dot" w:pos="9350"/>
            </w:tabs>
            <w:rPr>
              <w:rFonts w:asciiTheme="minorHAnsi" w:eastAsiaTheme="minorEastAsia" w:hAnsiTheme="minorHAnsi"/>
              <w:noProof/>
              <w:sz w:val="24"/>
              <w:szCs w:val="24"/>
              <w:lang w:val="en-US"/>
            </w:rPr>
          </w:pPr>
          <w:hyperlink w:anchor="_Toc199716168" w:history="1">
            <w:r w:rsidRPr="00BA0844">
              <w:rPr>
                <w:rStyle w:val="Hyperlink"/>
                <w:rFonts w:cs="Times New Roman"/>
                <w:b/>
                <w:bCs/>
                <w:noProof/>
              </w:rPr>
              <w:t>CHƯƠNG 3: THỰC HIỆN XÂY DỰNG WEBSITE, TRIỂN KHAI VÀ ĐÁNH GIÁ KẾT QUẢ.</w:t>
            </w:r>
            <w:r>
              <w:rPr>
                <w:noProof/>
                <w:webHidden/>
              </w:rPr>
              <w:tab/>
            </w:r>
            <w:r>
              <w:rPr>
                <w:noProof/>
                <w:webHidden/>
              </w:rPr>
              <w:fldChar w:fldCharType="begin"/>
            </w:r>
            <w:r>
              <w:rPr>
                <w:noProof/>
                <w:webHidden/>
              </w:rPr>
              <w:instrText xml:space="preserve"> PAGEREF _Toc199716168 \h </w:instrText>
            </w:r>
            <w:r>
              <w:rPr>
                <w:noProof/>
                <w:webHidden/>
              </w:rPr>
            </w:r>
            <w:r>
              <w:rPr>
                <w:noProof/>
                <w:webHidden/>
              </w:rPr>
              <w:fldChar w:fldCharType="separate"/>
            </w:r>
            <w:r>
              <w:rPr>
                <w:noProof/>
                <w:webHidden/>
              </w:rPr>
              <w:t>35</w:t>
            </w:r>
            <w:r>
              <w:rPr>
                <w:noProof/>
                <w:webHidden/>
              </w:rPr>
              <w:fldChar w:fldCharType="end"/>
            </w:r>
          </w:hyperlink>
        </w:p>
        <w:p w14:paraId="7E0360BA" w14:textId="1080EDFD" w:rsidR="00AD0E31" w:rsidRDefault="00AD0E31">
          <w:pPr>
            <w:pStyle w:val="TOC2"/>
            <w:tabs>
              <w:tab w:val="right" w:leader="dot" w:pos="9350"/>
            </w:tabs>
            <w:rPr>
              <w:rFonts w:asciiTheme="minorHAnsi" w:eastAsiaTheme="minorEastAsia" w:hAnsiTheme="minorHAnsi"/>
              <w:noProof/>
              <w:sz w:val="24"/>
              <w:szCs w:val="24"/>
              <w:lang w:val="en-US"/>
            </w:rPr>
          </w:pPr>
          <w:hyperlink w:anchor="_Toc199716169" w:history="1">
            <w:r w:rsidRPr="00BA0844">
              <w:rPr>
                <w:rStyle w:val="Hyperlink"/>
                <w:b/>
                <w:bCs/>
                <w:noProof/>
              </w:rPr>
              <w:t>3.1 Giao diện và chức năng đăng nhập, đăng ký</w:t>
            </w:r>
            <w:r>
              <w:rPr>
                <w:noProof/>
                <w:webHidden/>
              </w:rPr>
              <w:tab/>
            </w:r>
            <w:r>
              <w:rPr>
                <w:noProof/>
                <w:webHidden/>
              </w:rPr>
              <w:fldChar w:fldCharType="begin"/>
            </w:r>
            <w:r>
              <w:rPr>
                <w:noProof/>
                <w:webHidden/>
              </w:rPr>
              <w:instrText xml:space="preserve"> PAGEREF _Toc199716169 \h </w:instrText>
            </w:r>
            <w:r>
              <w:rPr>
                <w:noProof/>
                <w:webHidden/>
              </w:rPr>
            </w:r>
            <w:r>
              <w:rPr>
                <w:noProof/>
                <w:webHidden/>
              </w:rPr>
              <w:fldChar w:fldCharType="separate"/>
            </w:r>
            <w:r>
              <w:rPr>
                <w:noProof/>
                <w:webHidden/>
              </w:rPr>
              <w:t>35</w:t>
            </w:r>
            <w:r>
              <w:rPr>
                <w:noProof/>
                <w:webHidden/>
              </w:rPr>
              <w:fldChar w:fldCharType="end"/>
            </w:r>
          </w:hyperlink>
        </w:p>
        <w:p w14:paraId="62A2CDA2" w14:textId="49800F7A"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0" w:history="1">
            <w:r w:rsidRPr="00BA0844">
              <w:rPr>
                <w:rStyle w:val="Hyperlink"/>
                <w:rFonts w:cs="Times New Roman"/>
                <w:b/>
                <w:bCs/>
                <w:noProof/>
              </w:rPr>
              <w:t>3.2 Giao Diện Trang Chủ</w:t>
            </w:r>
            <w:r>
              <w:rPr>
                <w:noProof/>
                <w:webHidden/>
              </w:rPr>
              <w:tab/>
            </w:r>
            <w:r>
              <w:rPr>
                <w:noProof/>
                <w:webHidden/>
              </w:rPr>
              <w:fldChar w:fldCharType="begin"/>
            </w:r>
            <w:r>
              <w:rPr>
                <w:noProof/>
                <w:webHidden/>
              </w:rPr>
              <w:instrText xml:space="preserve"> PAGEREF _Toc199716170 \h </w:instrText>
            </w:r>
            <w:r>
              <w:rPr>
                <w:noProof/>
                <w:webHidden/>
              </w:rPr>
            </w:r>
            <w:r>
              <w:rPr>
                <w:noProof/>
                <w:webHidden/>
              </w:rPr>
              <w:fldChar w:fldCharType="separate"/>
            </w:r>
            <w:r>
              <w:rPr>
                <w:noProof/>
                <w:webHidden/>
              </w:rPr>
              <w:t>36</w:t>
            </w:r>
            <w:r>
              <w:rPr>
                <w:noProof/>
                <w:webHidden/>
              </w:rPr>
              <w:fldChar w:fldCharType="end"/>
            </w:r>
          </w:hyperlink>
        </w:p>
        <w:p w14:paraId="1AB7A8AE" w14:textId="62C11B48"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1" w:history="1">
            <w:r w:rsidRPr="00BA0844">
              <w:rPr>
                <w:rStyle w:val="Hyperlink"/>
                <w:rFonts w:cs="Times New Roman"/>
                <w:b/>
                <w:bCs/>
                <w:noProof/>
              </w:rPr>
              <w:t>3.3 Giao Diện Khóa học</w:t>
            </w:r>
            <w:r>
              <w:rPr>
                <w:noProof/>
                <w:webHidden/>
              </w:rPr>
              <w:tab/>
            </w:r>
            <w:r>
              <w:rPr>
                <w:noProof/>
                <w:webHidden/>
              </w:rPr>
              <w:fldChar w:fldCharType="begin"/>
            </w:r>
            <w:r>
              <w:rPr>
                <w:noProof/>
                <w:webHidden/>
              </w:rPr>
              <w:instrText xml:space="preserve"> PAGEREF _Toc199716171 \h </w:instrText>
            </w:r>
            <w:r>
              <w:rPr>
                <w:noProof/>
                <w:webHidden/>
              </w:rPr>
            </w:r>
            <w:r>
              <w:rPr>
                <w:noProof/>
                <w:webHidden/>
              </w:rPr>
              <w:fldChar w:fldCharType="separate"/>
            </w:r>
            <w:r>
              <w:rPr>
                <w:noProof/>
                <w:webHidden/>
              </w:rPr>
              <w:t>36</w:t>
            </w:r>
            <w:r>
              <w:rPr>
                <w:noProof/>
                <w:webHidden/>
              </w:rPr>
              <w:fldChar w:fldCharType="end"/>
            </w:r>
          </w:hyperlink>
        </w:p>
        <w:p w14:paraId="12CED31C" w14:textId="6B07A225"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2" w:history="1">
            <w:r w:rsidRPr="00BA0844">
              <w:rPr>
                <w:rStyle w:val="Hyperlink"/>
                <w:rFonts w:cs="Times New Roman"/>
                <w:b/>
                <w:bCs/>
                <w:noProof/>
              </w:rPr>
              <w:t>3.4 Thêm, sửa và xóa khóa học</w:t>
            </w:r>
            <w:r>
              <w:rPr>
                <w:noProof/>
                <w:webHidden/>
              </w:rPr>
              <w:tab/>
            </w:r>
            <w:r>
              <w:rPr>
                <w:noProof/>
                <w:webHidden/>
              </w:rPr>
              <w:fldChar w:fldCharType="begin"/>
            </w:r>
            <w:r>
              <w:rPr>
                <w:noProof/>
                <w:webHidden/>
              </w:rPr>
              <w:instrText xml:space="preserve"> PAGEREF _Toc199716172 \h </w:instrText>
            </w:r>
            <w:r>
              <w:rPr>
                <w:noProof/>
                <w:webHidden/>
              </w:rPr>
            </w:r>
            <w:r>
              <w:rPr>
                <w:noProof/>
                <w:webHidden/>
              </w:rPr>
              <w:fldChar w:fldCharType="separate"/>
            </w:r>
            <w:r>
              <w:rPr>
                <w:noProof/>
                <w:webHidden/>
              </w:rPr>
              <w:t>38</w:t>
            </w:r>
            <w:r>
              <w:rPr>
                <w:noProof/>
                <w:webHidden/>
              </w:rPr>
              <w:fldChar w:fldCharType="end"/>
            </w:r>
          </w:hyperlink>
        </w:p>
        <w:p w14:paraId="23859FFB" w14:textId="396B3F7C"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3" w:history="1">
            <w:r w:rsidRPr="00BA0844">
              <w:rPr>
                <w:rStyle w:val="Hyperlink"/>
                <w:b/>
                <w:bCs/>
                <w:noProof/>
              </w:rPr>
              <w:t>3.5</w:t>
            </w:r>
            <w:r w:rsidRPr="00BA0844">
              <w:rPr>
                <w:rStyle w:val="Hyperlink"/>
                <w:b/>
                <w:noProof/>
              </w:rPr>
              <w:t xml:space="preserve"> </w:t>
            </w:r>
            <w:r w:rsidRPr="00BA0844">
              <w:rPr>
                <w:rStyle w:val="Hyperlink"/>
                <w:b/>
                <w:bCs/>
                <w:noProof/>
              </w:rPr>
              <w:t>Thêm điểm Sinh Viên</w:t>
            </w:r>
            <w:r>
              <w:rPr>
                <w:noProof/>
                <w:webHidden/>
              </w:rPr>
              <w:tab/>
            </w:r>
            <w:r>
              <w:rPr>
                <w:noProof/>
                <w:webHidden/>
              </w:rPr>
              <w:fldChar w:fldCharType="begin"/>
            </w:r>
            <w:r>
              <w:rPr>
                <w:noProof/>
                <w:webHidden/>
              </w:rPr>
              <w:instrText xml:space="preserve"> PAGEREF _Toc199716173 \h </w:instrText>
            </w:r>
            <w:r>
              <w:rPr>
                <w:noProof/>
                <w:webHidden/>
              </w:rPr>
            </w:r>
            <w:r>
              <w:rPr>
                <w:noProof/>
                <w:webHidden/>
              </w:rPr>
              <w:fldChar w:fldCharType="separate"/>
            </w:r>
            <w:r>
              <w:rPr>
                <w:noProof/>
                <w:webHidden/>
              </w:rPr>
              <w:t>40</w:t>
            </w:r>
            <w:r>
              <w:rPr>
                <w:noProof/>
                <w:webHidden/>
              </w:rPr>
              <w:fldChar w:fldCharType="end"/>
            </w:r>
          </w:hyperlink>
        </w:p>
        <w:p w14:paraId="58572C9C" w14:textId="24CD9203"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4" w:history="1">
            <w:r w:rsidRPr="00BA0844">
              <w:rPr>
                <w:rStyle w:val="Hyperlink"/>
                <w:b/>
                <w:bCs/>
                <w:noProof/>
                <w:lang w:val="en-US"/>
              </w:rPr>
              <w:t xml:space="preserve">3.6 </w:t>
            </w:r>
            <w:r w:rsidRPr="00BA0844">
              <w:rPr>
                <w:rStyle w:val="Hyperlink"/>
                <w:b/>
                <w:bCs/>
                <w:noProof/>
              </w:rPr>
              <w:t xml:space="preserve">Giao </w:t>
            </w:r>
            <w:r w:rsidRPr="00BA0844">
              <w:rPr>
                <w:rStyle w:val="Hyperlink"/>
                <w:b/>
                <w:bCs/>
                <w:noProof/>
                <w:lang w:val="en-US"/>
              </w:rPr>
              <w:t>d</w:t>
            </w:r>
            <w:r w:rsidRPr="00BA0844">
              <w:rPr>
                <w:rStyle w:val="Hyperlink"/>
                <w:b/>
                <w:bCs/>
                <w:noProof/>
              </w:rPr>
              <w:t xml:space="preserve">iện của </w:t>
            </w:r>
            <w:r w:rsidRPr="00BA0844">
              <w:rPr>
                <w:rStyle w:val="Hyperlink"/>
                <w:b/>
                <w:bCs/>
                <w:noProof/>
                <w:lang w:val="en-US"/>
              </w:rPr>
              <w:t xml:space="preserve">danh </w:t>
            </w:r>
            <w:r w:rsidRPr="00BA0844">
              <w:rPr>
                <w:rStyle w:val="Hyperlink"/>
                <w:b/>
                <w:bCs/>
                <w:noProof/>
              </w:rPr>
              <w:t>sách sinh viên hộ tr</w:t>
            </w:r>
            <w:r w:rsidRPr="00BA0844">
              <w:rPr>
                <w:rStyle w:val="Hyperlink"/>
                <w:b/>
                <w:bCs/>
                <w:noProof/>
                <w:lang w:val="en-US"/>
              </w:rPr>
              <w:t>ợ</w:t>
            </w:r>
            <w:r w:rsidRPr="00BA0844">
              <w:rPr>
                <w:rStyle w:val="Hyperlink"/>
                <w:b/>
                <w:noProof/>
                <w:lang w:val="en-US"/>
              </w:rPr>
              <w:t xml:space="preserve"> </w:t>
            </w:r>
            <w:r w:rsidRPr="00BA0844">
              <w:rPr>
                <w:rStyle w:val="Hyperlink"/>
                <w:b/>
                <w:bCs/>
                <w:noProof/>
              </w:rPr>
              <w:t>của câu lạc bộ</w:t>
            </w:r>
            <w:r>
              <w:rPr>
                <w:noProof/>
                <w:webHidden/>
              </w:rPr>
              <w:tab/>
            </w:r>
            <w:r>
              <w:rPr>
                <w:noProof/>
                <w:webHidden/>
              </w:rPr>
              <w:fldChar w:fldCharType="begin"/>
            </w:r>
            <w:r>
              <w:rPr>
                <w:noProof/>
                <w:webHidden/>
              </w:rPr>
              <w:instrText xml:space="preserve"> PAGEREF _Toc199716174 \h </w:instrText>
            </w:r>
            <w:r>
              <w:rPr>
                <w:noProof/>
                <w:webHidden/>
              </w:rPr>
            </w:r>
            <w:r>
              <w:rPr>
                <w:noProof/>
                <w:webHidden/>
              </w:rPr>
              <w:fldChar w:fldCharType="separate"/>
            </w:r>
            <w:r>
              <w:rPr>
                <w:noProof/>
                <w:webHidden/>
              </w:rPr>
              <w:t>41</w:t>
            </w:r>
            <w:r>
              <w:rPr>
                <w:noProof/>
                <w:webHidden/>
              </w:rPr>
              <w:fldChar w:fldCharType="end"/>
            </w:r>
          </w:hyperlink>
        </w:p>
        <w:p w14:paraId="23574101" w14:textId="5DD6154B"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5" w:history="1">
            <w:r w:rsidRPr="00BA0844">
              <w:rPr>
                <w:rStyle w:val="Hyperlink"/>
                <w:rFonts w:cs="Times New Roman"/>
                <w:b/>
                <w:noProof/>
              </w:rPr>
              <w:t>3.7 Giao diện thêm người hỗ trợ</w:t>
            </w:r>
            <w:r>
              <w:rPr>
                <w:noProof/>
                <w:webHidden/>
              </w:rPr>
              <w:tab/>
            </w:r>
            <w:r>
              <w:rPr>
                <w:noProof/>
                <w:webHidden/>
              </w:rPr>
              <w:fldChar w:fldCharType="begin"/>
            </w:r>
            <w:r>
              <w:rPr>
                <w:noProof/>
                <w:webHidden/>
              </w:rPr>
              <w:instrText xml:space="preserve"> PAGEREF _Toc199716175 \h </w:instrText>
            </w:r>
            <w:r>
              <w:rPr>
                <w:noProof/>
                <w:webHidden/>
              </w:rPr>
            </w:r>
            <w:r>
              <w:rPr>
                <w:noProof/>
                <w:webHidden/>
              </w:rPr>
              <w:fldChar w:fldCharType="separate"/>
            </w:r>
            <w:r>
              <w:rPr>
                <w:noProof/>
                <w:webHidden/>
              </w:rPr>
              <w:t>42</w:t>
            </w:r>
            <w:r>
              <w:rPr>
                <w:noProof/>
                <w:webHidden/>
              </w:rPr>
              <w:fldChar w:fldCharType="end"/>
            </w:r>
          </w:hyperlink>
        </w:p>
        <w:p w14:paraId="65657F27" w14:textId="1D438043"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6" w:history="1">
            <w:r w:rsidRPr="00BA0844">
              <w:rPr>
                <w:rStyle w:val="Hyperlink"/>
                <w:b/>
                <w:bCs/>
                <w:noProof/>
                <w:lang w:val="en-US"/>
              </w:rPr>
              <w:t>3.8 Giao diện xóa người Hỗ Trợ</w:t>
            </w:r>
            <w:r>
              <w:rPr>
                <w:noProof/>
                <w:webHidden/>
              </w:rPr>
              <w:tab/>
            </w:r>
            <w:r>
              <w:rPr>
                <w:noProof/>
                <w:webHidden/>
              </w:rPr>
              <w:fldChar w:fldCharType="begin"/>
            </w:r>
            <w:r>
              <w:rPr>
                <w:noProof/>
                <w:webHidden/>
              </w:rPr>
              <w:instrText xml:space="preserve"> PAGEREF _Toc199716176 \h </w:instrText>
            </w:r>
            <w:r>
              <w:rPr>
                <w:noProof/>
                <w:webHidden/>
              </w:rPr>
            </w:r>
            <w:r>
              <w:rPr>
                <w:noProof/>
                <w:webHidden/>
              </w:rPr>
              <w:fldChar w:fldCharType="separate"/>
            </w:r>
            <w:r>
              <w:rPr>
                <w:noProof/>
                <w:webHidden/>
              </w:rPr>
              <w:t>42</w:t>
            </w:r>
            <w:r>
              <w:rPr>
                <w:noProof/>
                <w:webHidden/>
              </w:rPr>
              <w:fldChar w:fldCharType="end"/>
            </w:r>
          </w:hyperlink>
        </w:p>
        <w:p w14:paraId="01CBF96D" w14:textId="3BC66C49"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7" w:history="1">
            <w:r w:rsidRPr="00BA0844">
              <w:rPr>
                <w:rStyle w:val="Hyperlink"/>
                <w:b/>
                <w:bCs/>
                <w:noProof/>
                <w:lang w:val="en-US"/>
              </w:rPr>
              <w:t>3.9 Giao diện kết quả điểm của Sinh viên</w:t>
            </w:r>
            <w:r>
              <w:rPr>
                <w:noProof/>
                <w:webHidden/>
              </w:rPr>
              <w:tab/>
            </w:r>
            <w:r>
              <w:rPr>
                <w:noProof/>
                <w:webHidden/>
              </w:rPr>
              <w:fldChar w:fldCharType="begin"/>
            </w:r>
            <w:r>
              <w:rPr>
                <w:noProof/>
                <w:webHidden/>
              </w:rPr>
              <w:instrText xml:space="preserve"> PAGEREF _Toc199716177 \h </w:instrText>
            </w:r>
            <w:r>
              <w:rPr>
                <w:noProof/>
                <w:webHidden/>
              </w:rPr>
            </w:r>
            <w:r>
              <w:rPr>
                <w:noProof/>
                <w:webHidden/>
              </w:rPr>
              <w:fldChar w:fldCharType="separate"/>
            </w:r>
            <w:r>
              <w:rPr>
                <w:noProof/>
                <w:webHidden/>
              </w:rPr>
              <w:t>43</w:t>
            </w:r>
            <w:r>
              <w:rPr>
                <w:noProof/>
                <w:webHidden/>
              </w:rPr>
              <w:fldChar w:fldCharType="end"/>
            </w:r>
          </w:hyperlink>
        </w:p>
        <w:p w14:paraId="092C808D" w14:textId="08A9889F"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8" w:history="1">
            <w:r w:rsidRPr="00BA0844">
              <w:rPr>
                <w:rStyle w:val="Hyperlink"/>
                <w:b/>
                <w:bCs/>
                <w:noProof/>
                <w:lang w:val="en-US"/>
              </w:rPr>
              <w:t xml:space="preserve">3.10 </w:t>
            </w:r>
            <w:r w:rsidRPr="00BA0844">
              <w:rPr>
                <w:rStyle w:val="Hyperlink"/>
                <w:b/>
                <w:bCs/>
                <w:noProof/>
              </w:rPr>
              <w:t>Giao Diện danh sách sinh viên</w:t>
            </w:r>
            <w:r>
              <w:rPr>
                <w:noProof/>
                <w:webHidden/>
              </w:rPr>
              <w:tab/>
            </w:r>
            <w:r>
              <w:rPr>
                <w:noProof/>
                <w:webHidden/>
              </w:rPr>
              <w:fldChar w:fldCharType="begin"/>
            </w:r>
            <w:r>
              <w:rPr>
                <w:noProof/>
                <w:webHidden/>
              </w:rPr>
              <w:instrText xml:space="preserve"> PAGEREF _Toc199716178 \h </w:instrText>
            </w:r>
            <w:r>
              <w:rPr>
                <w:noProof/>
                <w:webHidden/>
              </w:rPr>
            </w:r>
            <w:r>
              <w:rPr>
                <w:noProof/>
                <w:webHidden/>
              </w:rPr>
              <w:fldChar w:fldCharType="separate"/>
            </w:r>
            <w:r>
              <w:rPr>
                <w:noProof/>
                <w:webHidden/>
              </w:rPr>
              <w:t>43</w:t>
            </w:r>
            <w:r>
              <w:rPr>
                <w:noProof/>
                <w:webHidden/>
              </w:rPr>
              <w:fldChar w:fldCharType="end"/>
            </w:r>
          </w:hyperlink>
        </w:p>
        <w:p w14:paraId="0B4C4C50" w14:textId="0A510B3A" w:rsidR="00AD0E31" w:rsidRDefault="00AD0E31">
          <w:pPr>
            <w:pStyle w:val="TOC2"/>
            <w:tabs>
              <w:tab w:val="right" w:leader="dot" w:pos="9350"/>
            </w:tabs>
            <w:rPr>
              <w:rFonts w:asciiTheme="minorHAnsi" w:eastAsiaTheme="minorEastAsia" w:hAnsiTheme="minorHAnsi"/>
              <w:noProof/>
              <w:sz w:val="24"/>
              <w:szCs w:val="24"/>
              <w:lang w:val="en-US"/>
            </w:rPr>
          </w:pPr>
          <w:hyperlink w:anchor="_Toc199716179" w:history="1">
            <w:r w:rsidRPr="00BA0844">
              <w:rPr>
                <w:rStyle w:val="Hyperlink"/>
                <w:rFonts w:cs="Times New Roman"/>
                <w:b/>
                <w:bCs/>
                <w:noProof/>
              </w:rPr>
              <w:t>3.</w:t>
            </w:r>
            <w:r w:rsidRPr="00BA0844">
              <w:rPr>
                <w:rStyle w:val="Hyperlink"/>
                <w:rFonts w:cs="Times New Roman"/>
                <w:b/>
                <w:noProof/>
              </w:rPr>
              <w:t>11</w:t>
            </w:r>
            <w:r w:rsidRPr="00BA0844">
              <w:rPr>
                <w:rStyle w:val="Hyperlink"/>
                <w:rFonts w:cs="Times New Roman"/>
                <w:b/>
                <w:bCs/>
                <w:noProof/>
              </w:rPr>
              <w:t xml:space="preserve"> Giao Diện Thêm sửa và xóa sinh viên</w:t>
            </w:r>
            <w:r>
              <w:rPr>
                <w:noProof/>
                <w:webHidden/>
              </w:rPr>
              <w:tab/>
            </w:r>
            <w:r>
              <w:rPr>
                <w:noProof/>
                <w:webHidden/>
              </w:rPr>
              <w:fldChar w:fldCharType="begin"/>
            </w:r>
            <w:r>
              <w:rPr>
                <w:noProof/>
                <w:webHidden/>
              </w:rPr>
              <w:instrText xml:space="preserve"> PAGEREF _Toc199716179 \h </w:instrText>
            </w:r>
            <w:r>
              <w:rPr>
                <w:noProof/>
                <w:webHidden/>
              </w:rPr>
            </w:r>
            <w:r>
              <w:rPr>
                <w:noProof/>
                <w:webHidden/>
              </w:rPr>
              <w:fldChar w:fldCharType="separate"/>
            </w:r>
            <w:r>
              <w:rPr>
                <w:noProof/>
                <w:webHidden/>
              </w:rPr>
              <w:t>44</w:t>
            </w:r>
            <w:r>
              <w:rPr>
                <w:noProof/>
                <w:webHidden/>
              </w:rPr>
              <w:fldChar w:fldCharType="end"/>
            </w:r>
          </w:hyperlink>
        </w:p>
        <w:p w14:paraId="09184E2E" w14:textId="4E1D8BF8" w:rsidR="00AD0E31" w:rsidRDefault="00AD0E31">
          <w:pPr>
            <w:pStyle w:val="TOC2"/>
            <w:tabs>
              <w:tab w:val="right" w:leader="dot" w:pos="9350"/>
            </w:tabs>
            <w:rPr>
              <w:rFonts w:asciiTheme="minorHAnsi" w:eastAsiaTheme="minorEastAsia" w:hAnsiTheme="minorHAnsi"/>
              <w:noProof/>
              <w:sz w:val="24"/>
              <w:szCs w:val="24"/>
              <w:lang w:val="en-US"/>
            </w:rPr>
          </w:pPr>
          <w:hyperlink w:anchor="_Toc199716180" w:history="1">
            <w:r w:rsidRPr="00BA0844">
              <w:rPr>
                <w:rStyle w:val="Hyperlink"/>
                <w:b/>
                <w:noProof/>
              </w:rPr>
              <w:t>3.12 Giao diện chi tiết khóa học</w:t>
            </w:r>
            <w:r>
              <w:rPr>
                <w:noProof/>
                <w:webHidden/>
              </w:rPr>
              <w:tab/>
            </w:r>
            <w:r>
              <w:rPr>
                <w:noProof/>
                <w:webHidden/>
              </w:rPr>
              <w:fldChar w:fldCharType="begin"/>
            </w:r>
            <w:r>
              <w:rPr>
                <w:noProof/>
                <w:webHidden/>
              </w:rPr>
              <w:instrText xml:space="preserve"> PAGEREF _Toc199716180 \h </w:instrText>
            </w:r>
            <w:r>
              <w:rPr>
                <w:noProof/>
                <w:webHidden/>
              </w:rPr>
            </w:r>
            <w:r>
              <w:rPr>
                <w:noProof/>
                <w:webHidden/>
              </w:rPr>
              <w:fldChar w:fldCharType="separate"/>
            </w:r>
            <w:r>
              <w:rPr>
                <w:noProof/>
                <w:webHidden/>
              </w:rPr>
              <w:t>48</w:t>
            </w:r>
            <w:r>
              <w:rPr>
                <w:noProof/>
                <w:webHidden/>
              </w:rPr>
              <w:fldChar w:fldCharType="end"/>
            </w:r>
          </w:hyperlink>
        </w:p>
        <w:p w14:paraId="047BFCFB" w14:textId="00FE1358" w:rsidR="00AD0E31" w:rsidRDefault="00AD0E31">
          <w:pPr>
            <w:pStyle w:val="TOC2"/>
            <w:tabs>
              <w:tab w:val="right" w:leader="dot" w:pos="9350"/>
            </w:tabs>
            <w:rPr>
              <w:rFonts w:asciiTheme="minorHAnsi" w:eastAsiaTheme="minorEastAsia" w:hAnsiTheme="minorHAnsi"/>
              <w:noProof/>
              <w:sz w:val="24"/>
              <w:szCs w:val="24"/>
              <w:lang w:val="en-US"/>
            </w:rPr>
          </w:pPr>
          <w:hyperlink w:anchor="_Toc199716181" w:history="1">
            <w:r w:rsidRPr="00BA0844">
              <w:rPr>
                <w:rStyle w:val="Hyperlink"/>
                <w:b/>
                <w:bCs/>
                <w:noProof/>
                <w:lang w:val="en-US"/>
              </w:rPr>
              <w:t>3.13 Thêm</w:t>
            </w:r>
            <w:r w:rsidRPr="00BA0844">
              <w:rPr>
                <w:rStyle w:val="Hyperlink"/>
                <w:b/>
                <w:bCs/>
                <w:noProof/>
              </w:rPr>
              <w:t>, xóa học viên và support trong khóa học</w:t>
            </w:r>
            <w:r>
              <w:rPr>
                <w:noProof/>
                <w:webHidden/>
              </w:rPr>
              <w:tab/>
            </w:r>
            <w:r>
              <w:rPr>
                <w:noProof/>
                <w:webHidden/>
              </w:rPr>
              <w:fldChar w:fldCharType="begin"/>
            </w:r>
            <w:r>
              <w:rPr>
                <w:noProof/>
                <w:webHidden/>
              </w:rPr>
              <w:instrText xml:space="preserve"> PAGEREF _Toc199716181 \h </w:instrText>
            </w:r>
            <w:r>
              <w:rPr>
                <w:noProof/>
                <w:webHidden/>
              </w:rPr>
            </w:r>
            <w:r>
              <w:rPr>
                <w:noProof/>
                <w:webHidden/>
              </w:rPr>
              <w:fldChar w:fldCharType="separate"/>
            </w:r>
            <w:r>
              <w:rPr>
                <w:noProof/>
                <w:webHidden/>
              </w:rPr>
              <w:t>49</w:t>
            </w:r>
            <w:r>
              <w:rPr>
                <w:noProof/>
                <w:webHidden/>
              </w:rPr>
              <w:fldChar w:fldCharType="end"/>
            </w:r>
          </w:hyperlink>
        </w:p>
        <w:p w14:paraId="23A4D396" w14:textId="21CEF5E6" w:rsidR="00AD0E31" w:rsidRDefault="00AD0E31">
          <w:pPr>
            <w:pStyle w:val="TOC1"/>
            <w:tabs>
              <w:tab w:val="right" w:leader="dot" w:pos="9350"/>
            </w:tabs>
            <w:rPr>
              <w:rFonts w:asciiTheme="minorHAnsi" w:eastAsiaTheme="minorEastAsia" w:hAnsiTheme="minorHAnsi"/>
              <w:noProof/>
              <w:sz w:val="24"/>
              <w:szCs w:val="24"/>
              <w:lang w:val="en-US"/>
            </w:rPr>
          </w:pPr>
          <w:hyperlink w:anchor="_Toc199716182" w:history="1">
            <w:r w:rsidRPr="00BA0844">
              <w:rPr>
                <w:rStyle w:val="Hyperlink"/>
                <w:rFonts w:cs="Times New Roman"/>
                <w:b/>
                <w:bCs/>
                <w:noProof/>
              </w:rPr>
              <w:t>KẾT LUẬN</w:t>
            </w:r>
            <w:r>
              <w:rPr>
                <w:noProof/>
                <w:webHidden/>
              </w:rPr>
              <w:tab/>
            </w:r>
            <w:r>
              <w:rPr>
                <w:noProof/>
                <w:webHidden/>
              </w:rPr>
              <w:fldChar w:fldCharType="begin"/>
            </w:r>
            <w:r>
              <w:rPr>
                <w:noProof/>
                <w:webHidden/>
              </w:rPr>
              <w:instrText xml:space="preserve"> PAGEREF _Toc199716182 \h </w:instrText>
            </w:r>
            <w:r>
              <w:rPr>
                <w:noProof/>
                <w:webHidden/>
              </w:rPr>
            </w:r>
            <w:r>
              <w:rPr>
                <w:noProof/>
                <w:webHidden/>
              </w:rPr>
              <w:fldChar w:fldCharType="separate"/>
            </w:r>
            <w:r>
              <w:rPr>
                <w:noProof/>
                <w:webHidden/>
              </w:rPr>
              <w:t>51</w:t>
            </w:r>
            <w:r>
              <w:rPr>
                <w:noProof/>
                <w:webHidden/>
              </w:rPr>
              <w:fldChar w:fldCharType="end"/>
            </w:r>
          </w:hyperlink>
        </w:p>
        <w:p w14:paraId="0555E4BC" w14:textId="5D3D9ADE" w:rsidR="00AD0E31" w:rsidRDefault="00AD0E31">
          <w:pPr>
            <w:pStyle w:val="TOC1"/>
            <w:tabs>
              <w:tab w:val="right" w:leader="dot" w:pos="9350"/>
            </w:tabs>
            <w:rPr>
              <w:rFonts w:asciiTheme="minorHAnsi" w:eastAsiaTheme="minorEastAsia" w:hAnsiTheme="minorHAnsi"/>
              <w:noProof/>
              <w:sz w:val="24"/>
              <w:szCs w:val="24"/>
              <w:lang w:val="en-US"/>
            </w:rPr>
          </w:pPr>
          <w:hyperlink w:anchor="_Toc199716183" w:history="1">
            <w:r w:rsidRPr="00BA0844">
              <w:rPr>
                <w:rStyle w:val="Hyperlink"/>
                <w:rFonts w:cs="Times New Roman"/>
                <w:b/>
                <w:bCs/>
                <w:noProof/>
                <w:lang w:val="en-US"/>
              </w:rPr>
              <w:t>TÀI LIỆU THAM KHẢO</w:t>
            </w:r>
            <w:r>
              <w:rPr>
                <w:noProof/>
                <w:webHidden/>
              </w:rPr>
              <w:tab/>
            </w:r>
            <w:r>
              <w:rPr>
                <w:noProof/>
                <w:webHidden/>
              </w:rPr>
              <w:fldChar w:fldCharType="begin"/>
            </w:r>
            <w:r>
              <w:rPr>
                <w:noProof/>
                <w:webHidden/>
              </w:rPr>
              <w:instrText xml:space="preserve"> PAGEREF _Toc199716183 \h </w:instrText>
            </w:r>
            <w:r>
              <w:rPr>
                <w:noProof/>
                <w:webHidden/>
              </w:rPr>
            </w:r>
            <w:r>
              <w:rPr>
                <w:noProof/>
                <w:webHidden/>
              </w:rPr>
              <w:fldChar w:fldCharType="separate"/>
            </w:r>
            <w:r>
              <w:rPr>
                <w:noProof/>
                <w:webHidden/>
              </w:rPr>
              <w:t>52</w:t>
            </w:r>
            <w:r>
              <w:rPr>
                <w:noProof/>
                <w:webHidden/>
              </w:rPr>
              <w:fldChar w:fldCharType="end"/>
            </w:r>
          </w:hyperlink>
        </w:p>
        <w:p w14:paraId="05850849" w14:textId="4B34B891" w:rsidR="006A2F2C" w:rsidRDefault="00441CE9">
          <w:r>
            <w:fldChar w:fldCharType="end"/>
          </w:r>
        </w:p>
      </w:sdtContent>
    </w:sdt>
    <w:p w14:paraId="685CDB6E" w14:textId="77777777" w:rsidR="002067CE" w:rsidRDefault="002067CE" w:rsidP="00587D2B">
      <w:pPr>
        <w:spacing w:line="360" w:lineRule="auto"/>
        <w:ind w:firstLine="0"/>
        <w:jc w:val="center"/>
        <w:rPr>
          <w:rFonts w:cs="Times New Roman"/>
          <w:b/>
          <w:szCs w:val="26"/>
        </w:rPr>
      </w:pPr>
    </w:p>
    <w:p w14:paraId="5E378B68" w14:textId="13EC0D92" w:rsidR="00AF7341" w:rsidRDefault="00AF7341">
      <w:pPr>
        <w:spacing w:after="160" w:line="278" w:lineRule="auto"/>
        <w:ind w:firstLine="0"/>
        <w:jc w:val="left"/>
        <w:rPr>
          <w:rFonts w:cs="Times New Roman"/>
          <w:b/>
          <w:bCs/>
          <w:szCs w:val="26"/>
        </w:rPr>
      </w:pPr>
      <w:r>
        <w:rPr>
          <w:rFonts w:cs="Times New Roman"/>
          <w:b/>
          <w:bCs/>
          <w:szCs w:val="26"/>
        </w:rPr>
        <w:br w:type="page"/>
      </w:r>
    </w:p>
    <w:p w14:paraId="61D14605" w14:textId="7A6EB16F" w:rsidR="00AF7341" w:rsidRPr="00AF7341" w:rsidRDefault="00AF7341" w:rsidP="00AF7341">
      <w:pPr>
        <w:spacing w:after="240" w:line="360" w:lineRule="auto"/>
        <w:ind w:firstLine="0"/>
        <w:jc w:val="center"/>
        <w:rPr>
          <w:rFonts w:cs="Times New Roman"/>
          <w:b/>
          <w:bCs/>
          <w:sz w:val="32"/>
          <w:szCs w:val="32"/>
        </w:rPr>
      </w:pPr>
      <w:r w:rsidRPr="00AF7341">
        <w:rPr>
          <w:rFonts w:cs="Times New Roman"/>
          <w:b/>
          <w:bCs/>
          <w:sz w:val="32"/>
          <w:szCs w:val="32"/>
        </w:rPr>
        <w:lastRenderedPageBreak/>
        <w:t>DANH MỤC HÌNH ẢNH</w:t>
      </w:r>
    </w:p>
    <w:p w14:paraId="4EB3642F" w14:textId="793DD9D8" w:rsidR="00AF7341" w:rsidRDefault="00AF7341">
      <w:pPr>
        <w:pStyle w:val="TableofFigures"/>
        <w:tabs>
          <w:tab w:val="right" w:leader="dot" w:pos="9350"/>
        </w:tabs>
        <w:rPr>
          <w:rFonts w:asciiTheme="minorHAnsi" w:eastAsiaTheme="minorEastAsia" w:hAnsiTheme="minorHAnsi"/>
          <w:noProof/>
          <w:sz w:val="24"/>
          <w:szCs w:val="24"/>
          <w:lang w:val="en-US"/>
        </w:rPr>
      </w:pPr>
      <w:r>
        <w:rPr>
          <w:rFonts w:cs="Times New Roman"/>
          <w:szCs w:val="26"/>
        </w:rPr>
        <w:fldChar w:fldCharType="begin"/>
      </w:r>
      <w:r>
        <w:rPr>
          <w:rFonts w:cs="Times New Roman"/>
          <w:szCs w:val="26"/>
        </w:rPr>
        <w:instrText xml:space="preserve"> TOC \h \z \t "hinh" \c </w:instrText>
      </w:r>
      <w:r>
        <w:rPr>
          <w:rFonts w:cs="Times New Roman"/>
          <w:szCs w:val="26"/>
        </w:rPr>
        <w:fldChar w:fldCharType="separate"/>
      </w:r>
      <w:hyperlink w:anchor="_Toc199715871" w:history="1">
        <w:r w:rsidRPr="00050C5F">
          <w:rPr>
            <w:rStyle w:val="Hyperlink"/>
            <w:noProof/>
          </w:rPr>
          <w:t>Hình 1.1: Cách Hoạt Động Của Node J.S</w:t>
        </w:r>
        <w:r>
          <w:rPr>
            <w:noProof/>
            <w:webHidden/>
          </w:rPr>
          <w:tab/>
        </w:r>
        <w:r>
          <w:rPr>
            <w:noProof/>
            <w:webHidden/>
          </w:rPr>
          <w:fldChar w:fldCharType="begin"/>
        </w:r>
        <w:r>
          <w:rPr>
            <w:noProof/>
            <w:webHidden/>
          </w:rPr>
          <w:instrText xml:space="preserve"> PAGEREF _Toc199715871 \h </w:instrText>
        </w:r>
        <w:r>
          <w:rPr>
            <w:noProof/>
            <w:webHidden/>
          </w:rPr>
        </w:r>
        <w:r>
          <w:rPr>
            <w:noProof/>
            <w:webHidden/>
          </w:rPr>
          <w:fldChar w:fldCharType="separate"/>
        </w:r>
        <w:r>
          <w:rPr>
            <w:noProof/>
            <w:webHidden/>
          </w:rPr>
          <w:t>12</w:t>
        </w:r>
        <w:r>
          <w:rPr>
            <w:noProof/>
            <w:webHidden/>
          </w:rPr>
          <w:fldChar w:fldCharType="end"/>
        </w:r>
      </w:hyperlink>
    </w:p>
    <w:p w14:paraId="5317407B" w14:textId="65909AA6"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2" w:history="1">
        <w:r w:rsidRPr="00050C5F">
          <w:rPr>
            <w:rStyle w:val="Hyperlink"/>
            <w:noProof/>
          </w:rPr>
          <w:t>Hình 1.2: Cơ Chế Hoạt Động Của Event Loop</w:t>
        </w:r>
        <w:r>
          <w:rPr>
            <w:noProof/>
            <w:webHidden/>
          </w:rPr>
          <w:tab/>
        </w:r>
        <w:r>
          <w:rPr>
            <w:noProof/>
            <w:webHidden/>
          </w:rPr>
          <w:fldChar w:fldCharType="begin"/>
        </w:r>
        <w:r>
          <w:rPr>
            <w:noProof/>
            <w:webHidden/>
          </w:rPr>
          <w:instrText xml:space="preserve"> PAGEREF _Toc199715872 \h </w:instrText>
        </w:r>
        <w:r>
          <w:rPr>
            <w:noProof/>
            <w:webHidden/>
          </w:rPr>
        </w:r>
        <w:r>
          <w:rPr>
            <w:noProof/>
            <w:webHidden/>
          </w:rPr>
          <w:fldChar w:fldCharType="separate"/>
        </w:r>
        <w:r>
          <w:rPr>
            <w:noProof/>
            <w:webHidden/>
          </w:rPr>
          <w:t>13</w:t>
        </w:r>
        <w:r>
          <w:rPr>
            <w:noProof/>
            <w:webHidden/>
          </w:rPr>
          <w:fldChar w:fldCharType="end"/>
        </w:r>
      </w:hyperlink>
    </w:p>
    <w:p w14:paraId="3E118D9E" w14:textId="28EBFDC4"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3" w:history="1">
        <w:r w:rsidRPr="00050C5F">
          <w:rPr>
            <w:rStyle w:val="Hyperlink"/>
            <w:rFonts w:cs="Times New Roman"/>
            <w:noProof/>
          </w:rPr>
          <w:t>Hình 2.1: Quản trị admin</w:t>
        </w:r>
        <w:r>
          <w:rPr>
            <w:noProof/>
            <w:webHidden/>
          </w:rPr>
          <w:tab/>
        </w:r>
        <w:r>
          <w:rPr>
            <w:noProof/>
            <w:webHidden/>
          </w:rPr>
          <w:fldChar w:fldCharType="begin"/>
        </w:r>
        <w:r>
          <w:rPr>
            <w:noProof/>
            <w:webHidden/>
          </w:rPr>
          <w:instrText xml:space="preserve"> PAGEREF _Toc199715873 \h </w:instrText>
        </w:r>
        <w:r>
          <w:rPr>
            <w:noProof/>
            <w:webHidden/>
          </w:rPr>
        </w:r>
        <w:r>
          <w:rPr>
            <w:noProof/>
            <w:webHidden/>
          </w:rPr>
          <w:fldChar w:fldCharType="separate"/>
        </w:r>
        <w:r>
          <w:rPr>
            <w:noProof/>
            <w:webHidden/>
          </w:rPr>
          <w:t>20</w:t>
        </w:r>
        <w:r>
          <w:rPr>
            <w:noProof/>
            <w:webHidden/>
          </w:rPr>
          <w:fldChar w:fldCharType="end"/>
        </w:r>
      </w:hyperlink>
    </w:p>
    <w:p w14:paraId="4272C58F" w14:textId="620BAC6E"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4" w:history="1">
        <w:r w:rsidRPr="00050C5F">
          <w:rPr>
            <w:rStyle w:val="Hyperlink"/>
            <w:rFonts w:cs="Times New Roman"/>
            <w:noProof/>
          </w:rPr>
          <w:t>Hình 2.2: Quản trị user</w:t>
        </w:r>
        <w:r>
          <w:rPr>
            <w:noProof/>
            <w:webHidden/>
          </w:rPr>
          <w:tab/>
        </w:r>
        <w:r>
          <w:rPr>
            <w:noProof/>
            <w:webHidden/>
          </w:rPr>
          <w:fldChar w:fldCharType="begin"/>
        </w:r>
        <w:r>
          <w:rPr>
            <w:noProof/>
            <w:webHidden/>
          </w:rPr>
          <w:instrText xml:space="preserve"> PAGEREF _Toc199715874 \h </w:instrText>
        </w:r>
        <w:r>
          <w:rPr>
            <w:noProof/>
            <w:webHidden/>
          </w:rPr>
        </w:r>
        <w:r>
          <w:rPr>
            <w:noProof/>
            <w:webHidden/>
          </w:rPr>
          <w:fldChar w:fldCharType="separate"/>
        </w:r>
        <w:r>
          <w:rPr>
            <w:noProof/>
            <w:webHidden/>
          </w:rPr>
          <w:t>22</w:t>
        </w:r>
        <w:r>
          <w:rPr>
            <w:noProof/>
            <w:webHidden/>
          </w:rPr>
          <w:fldChar w:fldCharType="end"/>
        </w:r>
      </w:hyperlink>
    </w:p>
    <w:p w14:paraId="4811CCA6" w14:textId="63BC11C1"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5" w:history="1">
        <w:r w:rsidRPr="00050C5F">
          <w:rPr>
            <w:rStyle w:val="Hyperlink"/>
            <w:rFonts w:cs="Times New Roman"/>
            <w:noProof/>
          </w:rPr>
          <w:t>Hình 2.3: Mô hình dữ liệu</w:t>
        </w:r>
        <w:r>
          <w:rPr>
            <w:noProof/>
            <w:webHidden/>
          </w:rPr>
          <w:tab/>
        </w:r>
        <w:r>
          <w:rPr>
            <w:noProof/>
            <w:webHidden/>
          </w:rPr>
          <w:fldChar w:fldCharType="begin"/>
        </w:r>
        <w:r>
          <w:rPr>
            <w:noProof/>
            <w:webHidden/>
          </w:rPr>
          <w:instrText xml:space="preserve"> PAGEREF _Toc199715875 \h </w:instrText>
        </w:r>
        <w:r>
          <w:rPr>
            <w:noProof/>
            <w:webHidden/>
          </w:rPr>
        </w:r>
        <w:r>
          <w:rPr>
            <w:noProof/>
            <w:webHidden/>
          </w:rPr>
          <w:fldChar w:fldCharType="separate"/>
        </w:r>
        <w:r>
          <w:rPr>
            <w:noProof/>
            <w:webHidden/>
          </w:rPr>
          <w:t>24</w:t>
        </w:r>
        <w:r>
          <w:rPr>
            <w:noProof/>
            <w:webHidden/>
          </w:rPr>
          <w:fldChar w:fldCharType="end"/>
        </w:r>
      </w:hyperlink>
    </w:p>
    <w:p w14:paraId="6DE4E401" w14:textId="52B46EF0"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6" w:history="1">
        <w:r w:rsidRPr="00050C5F">
          <w:rPr>
            <w:rStyle w:val="Hyperlink"/>
            <w:rFonts w:cs="Times New Roman"/>
            <w:noProof/>
          </w:rPr>
          <w:t>Hình 2.4: Quản trị cơ sở dữ liệu</w:t>
        </w:r>
        <w:r>
          <w:rPr>
            <w:noProof/>
            <w:webHidden/>
          </w:rPr>
          <w:tab/>
        </w:r>
        <w:r>
          <w:rPr>
            <w:noProof/>
            <w:webHidden/>
          </w:rPr>
          <w:fldChar w:fldCharType="begin"/>
        </w:r>
        <w:r>
          <w:rPr>
            <w:noProof/>
            <w:webHidden/>
          </w:rPr>
          <w:instrText xml:space="preserve"> PAGEREF _Toc199715876 \h </w:instrText>
        </w:r>
        <w:r>
          <w:rPr>
            <w:noProof/>
            <w:webHidden/>
          </w:rPr>
        </w:r>
        <w:r>
          <w:rPr>
            <w:noProof/>
            <w:webHidden/>
          </w:rPr>
          <w:fldChar w:fldCharType="separate"/>
        </w:r>
        <w:r>
          <w:rPr>
            <w:noProof/>
            <w:webHidden/>
          </w:rPr>
          <w:t>29</w:t>
        </w:r>
        <w:r>
          <w:rPr>
            <w:noProof/>
            <w:webHidden/>
          </w:rPr>
          <w:fldChar w:fldCharType="end"/>
        </w:r>
      </w:hyperlink>
    </w:p>
    <w:p w14:paraId="010BE331" w14:textId="2B2DCDE8"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7" w:history="1">
        <w:r w:rsidRPr="00050C5F">
          <w:rPr>
            <w:rStyle w:val="Hyperlink"/>
            <w:rFonts w:cs="Times New Roman"/>
            <w:noProof/>
          </w:rPr>
          <w:t>Hình 2.5: Cơ sở dữ liệu courses</w:t>
        </w:r>
        <w:r>
          <w:rPr>
            <w:noProof/>
            <w:webHidden/>
          </w:rPr>
          <w:tab/>
        </w:r>
        <w:r>
          <w:rPr>
            <w:noProof/>
            <w:webHidden/>
          </w:rPr>
          <w:fldChar w:fldCharType="begin"/>
        </w:r>
        <w:r>
          <w:rPr>
            <w:noProof/>
            <w:webHidden/>
          </w:rPr>
          <w:instrText xml:space="preserve"> PAGEREF _Toc199715877 \h </w:instrText>
        </w:r>
        <w:r>
          <w:rPr>
            <w:noProof/>
            <w:webHidden/>
          </w:rPr>
        </w:r>
        <w:r>
          <w:rPr>
            <w:noProof/>
            <w:webHidden/>
          </w:rPr>
          <w:fldChar w:fldCharType="separate"/>
        </w:r>
        <w:r>
          <w:rPr>
            <w:noProof/>
            <w:webHidden/>
          </w:rPr>
          <w:t>30</w:t>
        </w:r>
        <w:r>
          <w:rPr>
            <w:noProof/>
            <w:webHidden/>
          </w:rPr>
          <w:fldChar w:fldCharType="end"/>
        </w:r>
      </w:hyperlink>
    </w:p>
    <w:p w14:paraId="401786C6" w14:textId="34879296"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8" w:history="1">
        <w:r w:rsidRPr="00050C5F">
          <w:rPr>
            <w:rStyle w:val="Hyperlink"/>
            <w:rFonts w:cs="Times New Roman"/>
            <w:noProof/>
          </w:rPr>
          <w:t>Hình 2.6: Cơ sở dữ liệu results</w:t>
        </w:r>
        <w:r>
          <w:rPr>
            <w:noProof/>
            <w:webHidden/>
          </w:rPr>
          <w:tab/>
        </w:r>
        <w:r>
          <w:rPr>
            <w:noProof/>
            <w:webHidden/>
          </w:rPr>
          <w:fldChar w:fldCharType="begin"/>
        </w:r>
        <w:r>
          <w:rPr>
            <w:noProof/>
            <w:webHidden/>
          </w:rPr>
          <w:instrText xml:space="preserve"> PAGEREF _Toc199715878 \h </w:instrText>
        </w:r>
        <w:r>
          <w:rPr>
            <w:noProof/>
            <w:webHidden/>
          </w:rPr>
        </w:r>
        <w:r>
          <w:rPr>
            <w:noProof/>
            <w:webHidden/>
          </w:rPr>
          <w:fldChar w:fldCharType="separate"/>
        </w:r>
        <w:r>
          <w:rPr>
            <w:noProof/>
            <w:webHidden/>
          </w:rPr>
          <w:t>31</w:t>
        </w:r>
        <w:r>
          <w:rPr>
            <w:noProof/>
            <w:webHidden/>
          </w:rPr>
          <w:fldChar w:fldCharType="end"/>
        </w:r>
      </w:hyperlink>
    </w:p>
    <w:p w14:paraId="619A27B4" w14:textId="5E1FF26F"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79" w:history="1">
        <w:r w:rsidRPr="00050C5F">
          <w:rPr>
            <w:rStyle w:val="Hyperlink"/>
            <w:rFonts w:cs="Times New Roman"/>
            <w:noProof/>
          </w:rPr>
          <w:t>Hình 2.7: Cơ sở dữ liệu students</w:t>
        </w:r>
        <w:r>
          <w:rPr>
            <w:noProof/>
            <w:webHidden/>
          </w:rPr>
          <w:tab/>
        </w:r>
        <w:r>
          <w:rPr>
            <w:noProof/>
            <w:webHidden/>
          </w:rPr>
          <w:fldChar w:fldCharType="begin"/>
        </w:r>
        <w:r>
          <w:rPr>
            <w:noProof/>
            <w:webHidden/>
          </w:rPr>
          <w:instrText xml:space="preserve"> PAGEREF _Toc199715879 \h </w:instrText>
        </w:r>
        <w:r>
          <w:rPr>
            <w:noProof/>
            <w:webHidden/>
          </w:rPr>
        </w:r>
        <w:r>
          <w:rPr>
            <w:noProof/>
            <w:webHidden/>
          </w:rPr>
          <w:fldChar w:fldCharType="separate"/>
        </w:r>
        <w:r>
          <w:rPr>
            <w:noProof/>
            <w:webHidden/>
          </w:rPr>
          <w:t>32</w:t>
        </w:r>
        <w:r>
          <w:rPr>
            <w:noProof/>
            <w:webHidden/>
          </w:rPr>
          <w:fldChar w:fldCharType="end"/>
        </w:r>
      </w:hyperlink>
    </w:p>
    <w:p w14:paraId="71F21E85" w14:textId="3B12EFBA"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0" w:history="1">
        <w:r w:rsidRPr="00050C5F">
          <w:rPr>
            <w:rStyle w:val="Hyperlink"/>
            <w:rFonts w:cs="Times New Roman"/>
            <w:noProof/>
          </w:rPr>
          <w:t>Hình 2.8: Cơ sở dữ liệu supports</w:t>
        </w:r>
        <w:r>
          <w:rPr>
            <w:noProof/>
            <w:webHidden/>
          </w:rPr>
          <w:tab/>
        </w:r>
        <w:r>
          <w:rPr>
            <w:noProof/>
            <w:webHidden/>
          </w:rPr>
          <w:fldChar w:fldCharType="begin"/>
        </w:r>
        <w:r>
          <w:rPr>
            <w:noProof/>
            <w:webHidden/>
          </w:rPr>
          <w:instrText xml:space="preserve"> PAGEREF _Toc199715880 \h </w:instrText>
        </w:r>
        <w:r>
          <w:rPr>
            <w:noProof/>
            <w:webHidden/>
          </w:rPr>
        </w:r>
        <w:r>
          <w:rPr>
            <w:noProof/>
            <w:webHidden/>
          </w:rPr>
          <w:fldChar w:fldCharType="separate"/>
        </w:r>
        <w:r>
          <w:rPr>
            <w:noProof/>
            <w:webHidden/>
          </w:rPr>
          <w:t>33</w:t>
        </w:r>
        <w:r>
          <w:rPr>
            <w:noProof/>
            <w:webHidden/>
          </w:rPr>
          <w:fldChar w:fldCharType="end"/>
        </w:r>
      </w:hyperlink>
    </w:p>
    <w:p w14:paraId="7089D75D" w14:textId="638004A5"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1" w:history="1">
        <w:r w:rsidRPr="00050C5F">
          <w:rPr>
            <w:rStyle w:val="Hyperlink"/>
            <w:rFonts w:cs="Times New Roman"/>
            <w:noProof/>
          </w:rPr>
          <w:t>Hình 2.9: Cơ sở dữ liệu users</w:t>
        </w:r>
        <w:r>
          <w:rPr>
            <w:noProof/>
            <w:webHidden/>
          </w:rPr>
          <w:tab/>
        </w:r>
        <w:r>
          <w:rPr>
            <w:noProof/>
            <w:webHidden/>
          </w:rPr>
          <w:fldChar w:fldCharType="begin"/>
        </w:r>
        <w:r>
          <w:rPr>
            <w:noProof/>
            <w:webHidden/>
          </w:rPr>
          <w:instrText xml:space="preserve"> PAGEREF _Toc199715881 \h </w:instrText>
        </w:r>
        <w:r>
          <w:rPr>
            <w:noProof/>
            <w:webHidden/>
          </w:rPr>
        </w:r>
        <w:r>
          <w:rPr>
            <w:noProof/>
            <w:webHidden/>
          </w:rPr>
          <w:fldChar w:fldCharType="separate"/>
        </w:r>
        <w:r>
          <w:rPr>
            <w:noProof/>
            <w:webHidden/>
          </w:rPr>
          <w:t>34</w:t>
        </w:r>
        <w:r>
          <w:rPr>
            <w:noProof/>
            <w:webHidden/>
          </w:rPr>
          <w:fldChar w:fldCharType="end"/>
        </w:r>
      </w:hyperlink>
    </w:p>
    <w:p w14:paraId="7317FF25" w14:textId="448EB984"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2" w:history="1">
        <w:r w:rsidRPr="00050C5F">
          <w:rPr>
            <w:rStyle w:val="Hyperlink"/>
            <w:rFonts w:cs="Times New Roman"/>
            <w:noProof/>
          </w:rPr>
          <w:t>Hình 3.1: Giao diện đăng ký</w:t>
        </w:r>
        <w:r>
          <w:rPr>
            <w:noProof/>
            <w:webHidden/>
          </w:rPr>
          <w:tab/>
        </w:r>
        <w:r>
          <w:rPr>
            <w:noProof/>
            <w:webHidden/>
          </w:rPr>
          <w:fldChar w:fldCharType="begin"/>
        </w:r>
        <w:r>
          <w:rPr>
            <w:noProof/>
            <w:webHidden/>
          </w:rPr>
          <w:instrText xml:space="preserve"> PAGEREF _Toc199715882 \h </w:instrText>
        </w:r>
        <w:r>
          <w:rPr>
            <w:noProof/>
            <w:webHidden/>
          </w:rPr>
        </w:r>
        <w:r>
          <w:rPr>
            <w:noProof/>
            <w:webHidden/>
          </w:rPr>
          <w:fldChar w:fldCharType="separate"/>
        </w:r>
        <w:r>
          <w:rPr>
            <w:noProof/>
            <w:webHidden/>
          </w:rPr>
          <w:t>35</w:t>
        </w:r>
        <w:r>
          <w:rPr>
            <w:noProof/>
            <w:webHidden/>
          </w:rPr>
          <w:fldChar w:fldCharType="end"/>
        </w:r>
      </w:hyperlink>
    </w:p>
    <w:p w14:paraId="7AA43216" w14:textId="0C1BDF31"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3" w:history="1">
        <w:r w:rsidRPr="00050C5F">
          <w:rPr>
            <w:rStyle w:val="Hyperlink"/>
            <w:rFonts w:cs="Times New Roman"/>
            <w:noProof/>
          </w:rPr>
          <w:t>Hình 3.2: Giao diện đăng nhập</w:t>
        </w:r>
        <w:r>
          <w:rPr>
            <w:noProof/>
            <w:webHidden/>
          </w:rPr>
          <w:tab/>
        </w:r>
        <w:r>
          <w:rPr>
            <w:noProof/>
            <w:webHidden/>
          </w:rPr>
          <w:fldChar w:fldCharType="begin"/>
        </w:r>
        <w:r>
          <w:rPr>
            <w:noProof/>
            <w:webHidden/>
          </w:rPr>
          <w:instrText xml:space="preserve"> PAGEREF _Toc199715883 \h </w:instrText>
        </w:r>
        <w:r>
          <w:rPr>
            <w:noProof/>
            <w:webHidden/>
          </w:rPr>
        </w:r>
        <w:r>
          <w:rPr>
            <w:noProof/>
            <w:webHidden/>
          </w:rPr>
          <w:fldChar w:fldCharType="separate"/>
        </w:r>
        <w:r>
          <w:rPr>
            <w:noProof/>
            <w:webHidden/>
          </w:rPr>
          <w:t>36</w:t>
        </w:r>
        <w:r>
          <w:rPr>
            <w:noProof/>
            <w:webHidden/>
          </w:rPr>
          <w:fldChar w:fldCharType="end"/>
        </w:r>
      </w:hyperlink>
    </w:p>
    <w:p w14:paraId="08227BBE" w14:textId="4C554E2F"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4" w:history="1">
        <w:r w:rsidRPr="00050C5F">
          <w:rPr>
            <w:rStyle w:val="Hyperlink"/>
            <w:rFonts w:cs="Times New Roman"/>
            <w:noProof/>
          </w:rPr>
          <w:t>Hình 3.3: Giao diện Home</w:t>
        </w:r>
        <w:r>
          <w:rPr>
            <w:noProof/>
            <w:webHidden/>
          </w:rPr>
          <w:tab/>
        </w:r>
        <w:r>
          <w:rPr>
            <w:noProof/>
            <w:webHidden/>
          </w:rPr>
          <w:fldChar w:fldCharType="begin"/>
        </w:r>
        <w:r>
          <w:rPr>
            <w:noProof/>
            <w:webHidden/>
          </w:rPr>
          <w:instrText xml:space="preserve"> PAGEREF _Toc199715884 \h </w:instrText>
        </w:r>
        <w:r>
          <w:rPr>
            <w:noProof/>
            <w:webHidden/>
          </w:rPr>
        </w:r>
        <w:r>
          <w:rPr>
            <w:noProof/>
            <w:webHidden/>
          </w:rPr>
          <w:fldChar w:fldCharType="separate"/>
        </w:r>
        <w:r>
          <w:rPr>
            <w:noProof/>
            <w:webHidden/>
          </w:rPr>
          <w:t>36</w:t>
        </w:r>
        <w:r>
          <w:rPr>
            <w:noProof/>
            <w:webHidden/>
          </w:rPr>
          <w:fldChar w:fldCharType="end"/>
        </w:r>
      </w:hyperlink>
    </w:p>
    <w:p w14:paraId="2DF1E458" w14:textId="42871673"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5" w:history="1">
        <w:r w:rsidRPr="00050C5F">
          <w:rPr>
            <w:rStyle w:val="Hyperlink"/>
            <w:rFonts w:cs="Times New Roman"/>
            <w:noProof/>
          </w:rPr>
          <w:t>Hình 3.4: Giao diện khóa học admin</w:t>
        </w:r>
        <w:r>
          <w:rPr>
            <w:noProof/>
            <w:webHidden/>
          </w:rPr>
          <w:tab/>
        </w:r>
        <w:r>
          <w:rPr>
            <w:noProof/>
            <w:webHidden/>
          </w:rPr>
          <w:fldChar w:fldCharType="begin"/>
        </w:r>
        <w:r>
          <w:rPr>
            <w:noProof/>
            <w:webHidden/>
          </w:rPr>
          <w:instrText xml:space="preserve"> PAGEREF _Toc199715885 \h </w:instrText>
        </w:r>
        <w:r>
          <w:rPr>
            <w:noProof/>
            <w:webHidden/>
          </w:rPr>
        </w:r>
        <w:r>
          <w:rPr>
            <w:noProof/>
            <w:webHidden/>
          </w:rPr>
          <w:fldChar w:fldCharType="separate"/>
        </w:r>
        <w:r>
          <w:rPr>
            <w:noProof/>
            <w:webHidden/>
          </w:rPr>
          <w:t>37</w:t>
        </w:r>
        <w:r>
          <w:rPr>
            <w:noProof/>
            <w:webHidden/>
          </w:rPr>
          <w:fldChar w:fldCharType="end"/>
        </w:r>
      </w:hyperlink>
    </w:p>
    <w:p w14:paraId="33D1BFEA" w14:textId="2E4879D5"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6" w:history="1">
        <w:r w:rsidRPr="00050C5F">
          <w:rPr>
            <w:rStyle w:val="Hyperlink"/>
            <w:rFonts w:cs="Times New Roman"/>
            <w:noProof/>
          </w:rPr>
          <w:t>Hình 3.5: Giao diện khóa học user</w:t>
        </w:r>
        <w:r>
          <w:rPr>
            <w:noProof/>
            <w:webHidden/>
          </w:rPr>
          <w:tab/>
        </w:r>
        <w:r>
          <w:rPr>
            <w:noProof/>
            <w:webHidden/>
          </w:rPr>
          <w:fldChar w:fldCharType="begin"/>
        </w:r>
        <w:r>
          <w:rPr>
            <w:noProof/>
            <w:webHidden/>
          </w:rPr>
          <w:instrText xml:space="preserve"> PAGEREF _Toc199715886 \h </w:instrText>
        </w:r>
        <w:r>
          <w:rPr>
            <w:noProof/>
            <w:webHidden/>
          </w:rPr>
        </w:r>
        <w:r>
          <w:rPr>
            <w:noProof/>
            <w:webHidden/>
          </w:rPr>
          <w:fldChar w:fldCharType="separate"/>
        </w:r>
        <w:r>
          <w:rPr>
            <w:noProof/>
            <w:webHidden/>
          </w:rPr>
          <w:t>38</w:t>
        </w:r>
        <w:r>
          <w:rPr>
            <w:noProof/>
            <w:webHidden/>
          </w:rPr>
          <w:fldChar w:fldCharType="end"/>
        </w:r>
      </w:hyperlink>
    </w:p>
    <w:p w14:paraId="10BC337A" w14:textId="791D589F"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7" w:history="1">
        <w:r w:rsidRPr="00050C5F">
          <w:rPr>
            <w:rStyle w:val="Hyperlink"/>
            <w:rFonts w:cs="Times New Roman"/>
            <w:noProof/>
          </w:rPr>
          <w:t>Hình 3.6: Giao diện thêm khóa học mới</w:t>
        </w:r>
        <w:r>
          <w:rPr>
            <w:noProof/>
            <w:webHidden/>
          </w:rPr>
          <w:tab/>
        </w:r>
        <w:r>
          <w:rPr>
            <w:noProof/>
            <w:webHidden/>
          </w:rPr>
          <w:fldChar w:fldCharType="begin"/>
        </w:r>
        <w:r>
          <w:rPr>
            <w:noProof/>
            <w:webHidden/>
          </w:rPr>
          <w:instrText xml:space="preserve"> PAGEREF _Toc199715887 \h </w:instrText>
        </w:r>
        <w:r>
          <w:rPr>
            <w:noProof/>
            <w:webHidden/>
          </w:rPr>
        </w:r>
        <w:r>
          <w:rPr>
            <w:noProof/>
            <w:webHidden/>
          </w:rPr>
          <w:fldChar w:fldCharType="separate"/>
        </w:r>
        <w:r>
          <w:rPr>
            <w:noProof/>
            <w:webHidden/>
          </w:rPr>
          <w:t>39</w:t>
        </w:r>
        <w:r>
          <w:rPr>
            <w:noProof/>
            <w:webHidden/>
          </w:rPr>
          <w:fldChar w:fldCharType="end"/>
        </w:r>
      </w:hyperlink>
    </w:p>
    <w:p w14:paraId="1F0F7D07" w14:textId="588A24AE"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8" w:history="1">
        <w:r w:rsidRPr="00050C5F">
          <w:rPr>
            <w:rStyle w:val="Hyperlink"/>
            <w:rFonts w:cs="Times New Roman"/>
            <w:noProof/>
          </w:rPr>
          <w:t>Hình 3.7: Giao diện cập nhật khóa học</w:t>
        </w:r>
        <w:r>
          <w:rPr>
            <w:noProof/>
            <w:webHidden/>
          </w:rPr>
          <w:tab/>
        </w:r>
        <w:r>
          <w:rPr>
            <w:noProof/>
            <w:webHidden/>
          </w:rPr>
          <w:fldChar w:fldCharType="begin"/>
        </w:r>
        <w:r>
          <w:rPr>
            <w:noProof/>
            <w:webHidden/>
          </w:rPr>
          <w:instrText xml:space="preserve"> PAGEREF _Toc199715888 \h </w:instrText>
        </w:r>
        <w:r>
          <w:rPr>
            <w:noProof/>
            <w:webHidden/>
          </w:rPr>
        </w:r>
        <w:r>
          <w:rPr>
            <w:noProof/>
            <w:webHidden/>
          </w:rPr>
          <w:fldChar w:fldCharType="separate"/>
        </w:r>
        <w:r>
          <w:rPr>
            <w:noProof/>
            <w:webHidden/>
          </w:rPr>
          <w:t>39</w:t>
        </w:r>
        <w:r>
          <w:rPr>
            <w:noProof/>
            <w:webHidden/>
          </w:rPr>
          <w:fldChar w:fldCharType="end"/>
        </w:r>
      </w:hyperlink>
    </w:p>
    <w:p w14:paraId="303C47BE" w14:textId="2BA60391"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89" w:history="1">
        <w:r w:rsidRPr="00050C5F">
          <w:rPr>
            <w:rStyle w:val="Hyperlink"/>
            <w:rFonts w:cs="Times New Roman"/>
            <w:noProof/>
          </w:rPr>
          <w:t>Hình 3.8: Giao diện xóa khóa học</w:t>
        </w:r>
        <w:r>
          <w:rPr>
            <w:noProof/>
            <w:webHidden/>
          </w:rPr>
          <w:tab/>
        </w:r>
        <w:r>
          <w:rPr>
            <w:noProof/>
            <w:webHidden/>
          </w:rPr>
          <w:fldChar w:fldCharType="begin"/>
        </w:r>
        <w:r>
          <w:rPr>
            <w:noProof/>
            <w:webHidden/>
          </w:rPr>
          <w:instrText xml:space="preserve"> PAGEREF _Toc199715889 \h </w:instrText>
        </w:r>
        <w:r>
          <w:rPr>
            <w:noProof/>
            <w:webHidden/>
          </w:rPr>
        </w:r>
        <w:r>
          <w:rPr>
            <w:noProof/>
            <w:webHidden/>
          </w:rPr>
          <w:fldChar w:fldCharType="separate"/>
        </w:r>
        <w:r>
          <w:rPr>
            <w:noProof/>
            <w:webHidden/>
          </w:rPr>
          <w:t>40</w:t>
        </w:r>
        <w:r>
          <w:rPr>
            <w:noProof/>
            <w:webHidden/>
          </w:rPr>
          <w:fldChar w:fldCharType="end"/>
        </w:r>
      </w:hyperlink>
    </w:p>
    <w:p w14:paraId="13990178" w14:textId="00ADC2E1"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0" w:history="1">
        <w:r w:rsidRPr="00050C5F">
          <w:rPr>
            <w:rStyle w:val="Hyperlink"/>
            <w:rFonts w:cs="Times New Roman"/>
            <w:noProof/>
          </w:rPr>
          <w:t>Hình 3.9: Giao diện thêm điểm</w:t>
        </w:r>
        <w:r>
          <w:rPr>
            <w:noProof/>
            <w:webHidden/>
          </w:rPr>
          <w:tab/>
        </w:r>
        <w:r>
          <w:rPr>
            <w:noProof/>
            <w:webHidden/>
          </w:rPr>
          <w:fldChar w:fldCharType="begin"/>
        </w:r>
        <w:r>
          <w:rPr>
            <w:noProof/>
            <w:webHidden/>
          </w:rPr>
          <w:instrText xml:space="preserve"> PAGEREF _Toc199715890 \h </w:instrText>
        </w:r>
        <w:r>
          <w:rPr>
            <w:noProof/>
            <w:webHidden/>
          </w:rPr>
        </w:r>
        <w:r>
          <w:rPr>
            <w:noProof/>
            <w:webHidden/>
          </w:rPr>
          <w:fldChar w:fldCharType="separate"/>
        </w:r>
        <w:r>
          <w:rPr>
            <w:noProof/>
            <w:webHidden/>
          </w:rPr>
          <w:t>41</w:t>
        </w:r>
        <w:r>
          <w:rPr>
            <w:noProof/>
            <w:webHidden/>
          </w:rPr>
          <w:fldChar w:fldCharType="end"/>
        </w:r>
      </w:hyperlink>
    </w:p>
    <w:p w14:paraId="6FDA09F8" w14:textId="3C00A364"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1" w:history="1">
        <w:r w:rsidRPr="00050C5F">
          <w:rPr>
            <w:rStyle w:val="Hyperlink"/>
            <w:rFonts w:cs="Times New Roman"/>
            <w:noProof/>
          </w:rPr>
          <w:t>Hình 3.10: Giao diện support</w:t>
        </w:r>
        <w:r>
          <w:rPr>
            <w:noProof/>
            <w:webHidden/>
          </w:rPr>
          <w:tab/>
        </w:r>
        <w:r>
          <w:rPr>
            <w:noProof/>
            <w:webHidden/>
          </w:rPr>
          <w:fldChar w:fldCharType="begin"/>
        </w:r>
        <w:r>
          <w:rPr>
            <w:noProof/>
            <w:webHidden/>
          </w:rPr>
          <w:instrText xml:space="preserve"> PAGEREF _Toc199715891 \h </w:instrText>
        </w:r>
        <w:r>
          <w:rPr>
            <w:noProof/>
            <w:webHidden/>
          </w:rPr>
        </w:r>
        <w:r>
          <w:rPr>
            <w:noProof/>
            <w:webHidden/>
          </w:rPr>
          <w:fldChar w:fldCharType="separate"/>
        </w:r>
        <w:r>
          <w:rPr>
            <w:noProof/>
            <w:webHidden/>
          </w:rPr>
          <w:t>42</w:t>
        </w:r>
        <w:r>
          <w:rPr>
            <w:noProof/>
            <w:webHidden/>
          </w:rPr>
          <w:fldChar w:fldCharType="end"/>
        </w:r>
      </w:hyperlink>
    </w:p>
    <w:p w14:paraId="1ABD63D6" w14:textId="3B97274B"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2" w:history="1">
        <w:r w:rsidRPr="00050C5F">
          <w:rPr>
            <w:rStyle w:val="Hyperlink"/>
            <w:rFonts w:cs="Times New Roman"/>
            <w:noProof/>
          </w:rPr>
          <w:t>Hình 3.11: Giao diện thêm support</w:t>
        </w:r>
        <w:r>
          <w:rPr>
            <w:noProof/>
            <w:webHidden/>
          </w:rPr>
          <w:tab/>
        </w:r>
        <w:r>
          <w:rPr>
            <w:noProof/>
            <w:webHidden/>
          </w:rPr>
          <w:fldChar w:fldCharType="begin"/>
        </w:r>
        <w:r>
          <w:rPr>
            <w:noProof/>
            <w:webHidden/>
          </w:rPr>
          <w:instrText xml:space="preserve"> PAGEREF _Toc199715892 \h </w:instrText>
        </w:r>
        <w:r>
          <w:rPr>
            <w:noProof/>
            <w:webHidden/>
          </w:rPr>
        </w:r>
        <w:r>
          <w:rPr>
            <w:noProof/>
            <w:webHidden/>
          </w:rPr>
          <w:fldChar w:fldCharType="separate"/>
        </w:r>
        <w:r>
          <w:rPr>
            <w:noProof/>
            <w:webHidden/>
          </w:rPr>
          <w:t>42</w:t>
        </w:r>
        <w:r>
          <w:rPr>
            <w:noProof/>
            <w:webHidden/>
          </w:rPr>
          <w:fldChar w:fldCharType="end"/>
        </w:r>
      </w:hyperlink>
    </w:p>
    <w:p w14:paraId="6EABBC37" w14:textId="40BD2860"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3" w:history="1">
        <w:r w:rsidRPr="00050C5F">
          <w:rPr>
            <w:rStyle w:val="Hyperlink"/>
            <w:rFonts w:cs="Times New Roman"/>
            <w:noProof/>
          </w:rPr>
          <w:t>Hình 3.12: Giao diện xóa support</w:t>
        </w:r>
        <w:r>
          <w:rPr>
            <w:noProof/>
            <w:webHidden/>
          </w:rPr>
          <w:tab/>
        </w:r>
        <w:r>
          <w:rPr>
            <w:noProof/>
            <w:webHidden/>
          </w:rPr>
          <w:fldChar w:fldCharType="begin"/>
        </w:r>
        <w:r>
          <w:rPr>
            <w:noProof/>
            <w:webHidden/>
          </w:rPr>
          <w:instrText xml:space="preserve"> PAGEREF _Toc199715893 \h </w:instrText>
        </w:r>
        <w:r>
          <w:rPr>
            <w:noProof/>
            <w:webHidden/>
          </w:rPr>
        </w:r>
        <w:r>
          <w:rPr>
            <w:noProof/>
            <w:webHidden/>
          </w:rPr>
          <w:fldChar w:fldCharType="separate"/>
        </w:r>
        <w:r>
          <w:rPr>
            <w:noProof/>
            <w:webHidden/>
          </w:rPr>
          <w:t>43</w:t>
        </w:r>
        <w:r>
          <w:rPr>
            <w:noProof/>
            <w:webHidden/>
          </w:rPr>
          <w:fldChar w:fldCharType="end"/>
        </w:r>
      </w:hyperlink>
    </w:p>
    <w:p w14:paraId="4D608204" w14:textId="7D1DF1AD"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4" w:history="1">
        <w:r w:rsidRPr="00050C5F">
          <w:rPr>
            <w:rStyle w:val="Hyperlink"/>
            <w:rFonts w:cs="Times New Roman"/>
            <w:noProof/>
          </w:rPr>
          <w:t>Hình 3.14: Giao diện sinh viên</w:t>
        </w:r>
        <w:r>
          <w:rPr>
            <w:noProof/>
            <w:webHidden/>
          </w:rPr>
          <w:tab/>
        </w:r>
        <w:r>
          <w:rPr>
            <w:noProof/>
            <w:webHidden/>
          </w:rPr>
          <w:fldChar w:fldCharType="begin"/>
        </w:r>
        <w:r>
          <w:rPr>
            <w:noProof/>
            <w:webHidden/>
          </w:rPr>
          <w:instrText xml:space="preserve"> PAGEREF _Toc199715894 \h </w:instrText>
        </w:r>
        <w:r>
          <w:rPr>
            <w:noProof/>
            <w:webHidden/>
          </w:rPr>
        </w:r>
        <w:r>
          <w:rPr>
            <w:noProof/>
            <w:webHidden/>
          </w:rPr>
          <w:fldChar w:fldCharType="separate"/>
        </w:r>
        <w:r>
          <w:rPr>
            <w:noProof/>
            <w:webHidden/>
          </w:rPr>
          <w:t>44</w:t>
        </w:r>
        <w:r>
          <w:rPr>
            <w:noProof/>
            <w:webHidden/>
          </w:rPr>
          <w:fldChar w:fldCharType="end"/>
        </w:r>
      </w:hyperlink>
    </w:p>
    <w:p w14:paraId="0A68ACFF" w14:textId="2625D3AA"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5" w:history="1">
        <w:r w:rsidRPr="00050C5F">
          <w:rPr>
            <w:rStyle w:val="Hyperlink"/>
            <w:rFonts w:cs="Times New Roman"/>
            <w:noProof/>
          </w:rPr>
          <w:t>Hình 3.15: Giao diện thêm sinh viên</w:t>
        </w:r>
        <w:r>
          <w:rPr>
            <w:noProof/>
            <w:webHidden/>
          </w:rPr>
          <w:tab/>
        </w:r>
        <w:r>
          <w:rPr>
            <w:noProof/>
            <w:webHidden/>
          </w:rPr>
          <w:fldChar w:fldCharType="begin"/>
        </w:r>
        <w:r>
          <w:rPr>
            <w:noProof/>
            <w:webHidden/>
          </w:rPr>
          <w:instrText xml:space="preserve"> PAGEREF _Toc199715895 \h </w:instrText>
        </w:r>
        <w:r>
          <w:rPr>
            <w:noProof/>
            <w:webHidden/>
          </w:rPr>
        </w:r>
        <w:r>
          <w:rPr>
            <w:noProof/>
            <w:webHidden/>
          </w:rPr>
          <w:fldChar w:fldCharType="separate"/>
        </w:r>
        <w:r>
          <w:rPr>
            <w:noProof/>
            <w:webHidden/>
          </w:rPr>
          <w:t>45</w:t>
        </w:r>
        <w:r>
          <w:rPr>
            <w:noProof/>
            <w:webHidden/>
          </w:rPr>
          <w:fldChar w:fldCharType="end"/>
        </w:r>
      </w:hyperlink>
    </w:p>
    <w:p w14:paraId="6CC1686F" w14:textId="71E4E81B"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6" w:history="1">
        <w:r w:rsidRPr="00050C5F">
          <w:rPr>
            <w:rStyle w:val="Hyperlink"/>
            <w:rFonts w:cs="Times New Roman"/>
            <w:noProof/>
          </w:rPr>
          <w:t>Hình 3.16: Giao diện sửa sinh viên</w:t>
        </w:r>
        <w:r>
          <w:rPr>
            <w:noProof/>
            <w:webHidden/>
          </w:rPr>
          <w:tab/>
        </w:r>
        <w:r>
          <w:rPr>
            <w:noProof/>
            <w:webHidden/>
          </w:rPr>
          <w:fldChar w:fldCharType="begin"/>
        </w:r>
        <w:r>
          <w:rPr>
            <w:noProof/>
            <w:webHidden/>
          </w:rPr>
          <w:instrText xml:space="preserve"> PAGEREF _Toc199715896 \h </w:instrText>
        </w:r>
        <w:r>
          <w:rPr>
            <w:noProof/>
            <w:webHidden/>
          </w:rPr>
        </w:r>
        <w:r>
          <w:rPr>
            <w:noProof/>
            <w:webHidden/>
          </w:rPr>
          <w:fldChar w:fldCharType="separate"/>
        </w:r>
        <w:r>
          <w:rPr>
            <w:noProof/>
            <w:webHidden/>
          </w:rPr>
          <w:t>46</w:t>
        </w:r>
        <w:r>
          <w:rPr>
            <w:noProof/>
            <w:webHidden/>
          </w:rPr>
          <w:fldChar w:fldCharType="end"/>
        </w:r>
      </w:hyperlink>
    </w:p>
    <w:p w14:paraId="52D05432" w14:textId="68D679A9"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7" w:history="1">
        <w:r w:rsidRPr="00050C5F">
          <w:rPr>
            <w:rStyle w:val="Hyperlink"/>
            <w:rFonts w:cs="Times New Roman"/>
            <w:noProof/>
          </w:rPr>
          <w:t>Hình 3.17: Giao diện xóa sinh viên</w:t>
        </w:r>
        <w:r>
          <w:rPr>
            <w:noProof/>
            <w:webHidden/>
          </w:rPr>
          <w:tab/>
        </w:r>
        <w:r>
          <w:rPr>
            <w:noProof/>
            <w:webHidden/>
          </w:rPr>
          <w:fldChar w:fldCharType="begin"/>
        </w:r>
        <w:r>
          <w:rPr>
            <w:noProof/>
            <w:webHidden/>
          </w:rPr>
          <w:instrText xml:space="preserve"> PAGEREF _Toc199715897 \h </w:instrText>
        </w:r>
        <w:r>
          <w:rPr>
            <w:noProof/>
            <w:webHidden/>
          </w:rPr>
        </w:r>
        <w:r>
          <w:rPr>
            <w:noProof/>
            <w:webHidden/>
          </w:rPr>
          <w:fldChar w:fldCharType="separate"/>
        </w:r>
        <w:r>
          <w:rPr>
            <w:noProof/>
            <w:webHidden/>
          </w:rPr>
          <w:t>47</w:t>
        </w:r>
        <w:r>
          <w:rPr>
            <w:noProof/>
            <w:webHidden/>
          </w:rPr>
          <w:fldChar w:fldCharType="end"/>
        </w:r>
      </w:hyperlink>
    </w:p>
    <w:p w14:paraId="1D3AF555" w14:textId="07033C31"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8" w:history="1">
        <w:r w:rsidRPr="00050C5F">
          <w:rPr>
            <w:rStyle w:val="Hyperlink"/>
            <w:rFonts w:cs="Times New Roman"/>
            <w:noProof/>
          </w:rPr>
          <w:t>Hình 3.18: Giao diện thêm sinh viên trong khóa học</w:t>
        </w:r>
        <w:r>
          <w:rPr>
            <w:noProof/>
            <w:webHidden/>
          </w:rPr>
          <w:tab/>
        </w:r>
        <w:r>
          <w:rPr>
            <w:noProof/>
            <w:webHidden/>
          </w:rPr>
          <w:fldChar w:fldCharType="begin"/>
        </w:r>
        <w:r>
          <w:rPr>
            <w:noProof/>
            <w:webHidden/>
          </w:rPr>
          <w:instrText xml:space="preserve"> PAGEREF _Toc199715898 \h </w:instrText>
        </w:r>
        <w:r>
          <w:rPr>
            <w:noProof/>
            <w:webHidden/>
          </w:rPr>
        </w:r>
        <w:r>
          <w:rPr>
            <w:noProof/>
            <w:webHidden/>
          </w:rPr>
          <w:fldChar w:fldCharType="separate"/>
        </w:r>
        <w:r>
          <w:rPr>
            <w:noProof/>
            <w:webHidden/>
          </w:rPr>
          <w:t>48</w:t>
        </w:r>
        <w:r>
          <w:rPr>
            <w:noProof/>
            <w:webHidden/>
          </w:rPr>
          <w:fldChar w:fldCharType="end"/>
        </w:r>
      </w:hyperlink>
    </w:p>
    <w:p w14:paraId="79E27852" w14:textId="047E4C86"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899" w:history="1">
        <w:r w:rsidRPr="00050C5F">
          <w:rPr>
            <w:rStyle w:val="Hyperlink"/>
            <w:noProof/>
          </w:rPr>
          <w:t>Hình 3.19: Giao diện thêm sinh viên</w:t>
        </w:r>
        <w:r>
          <w:rPr>
            <w:noProof/>
            <w:webHidden/>
          </w:rPr>
          <w:tab/>
        </w:r>
        <w:r>
          <w:rPr>
            <w:noProof/>
            <w:webHidden/>
          </w:rPr>
          <w:fldChar w:fldCharType="begin"/>
        </w:r>
        <w:r>
          <w:rPr>
            <w:noProof/>
            <w:webHidden/>
          </w:rPr>
          <w:instrText xml:space="preserve"> PAGEREF _Toc199715899 \h </w:instrText>
        </w:r>
        <w:r>
          <w:rPr>
            <w:noProof/>
            <w:webHidden/>
          </w:rPr>
        </w:r>
        <w:r>
          <w:rPr>
            <w:noProof/>
            <w:webHidden/>
          </w:rPr>
          <w:fldChar w:fldCharType="separate"/>
        </w:r>
        <w:r>
          <w:rPr>
            <w:noProof/>
            <w:webHidden/>
          </w:rPr>
          <w:t>49</w:t>
        </w:r>
        <w:r>
          <w:rPr>
            <w:noProof/>
            <w:webHidden/>
          </w:rPr>
          <w:fldChar w:fldCharType="end"/>
        </w:r>
      </w:hyperlink>
    </w:p>
    <w:p w14:paraId="002ED5B5" w14:textId="032E90B2" w:rsidR="00AF7341" w:rsidRDefault="00AF7341">
      <w:pPr>
        <w:pStyle w:val="TableofFigures"/>
        <w:tabs>
          <w:tab w:val="right" w:leader="dot" w:pos="9350"/>
        </w:tabs>
        <w:rPr>
          <w:rFonts w:asciiTheme="minorHAnsi" w:eastAsiaTheme="minorEastAsia" w:hAnsiTheme="minorHAnsi"/>
          <w:noProof/>
          <w:sz w:val="24"/>
          <w:szCs w:val="24"/>
          <w:lang w:val="en-US"/>
        </w:rPr>
      </w:pPr>
      <w:hyperlink w:anchor="_Toc199715900" w:history="1">
        <w:r w:rsidRPr="00050C5F">
          <w:rPr>
            <w:rStyle w:val="Hyperlink"/>
            <w:noProof/>
          </w:rPr>
          <w:t>Hình 3.20: Giao diện thêm sinh viên</w:t>
        </w:r>
        <w:r>
          <w:rPr>
            <w:noProof/>
            <w:webHidden/>
          </w:rPr>
          <w:tab/>
        </w:r>
        <w:r>
          <w:rPr>
            <w:noProof/>
            <w:webHidden/>
          </w:rPr>
          <w:fldChar w:fldCharType="begin"/>
        </w:r>
        <w:r>
          <w:rPr>
            <w:noProof/>
            <w:webHidden/>
          </w:rPr>
          <w:instrText xml:space="preserve"> PAGEREF _Toc199715900 \h </w:instrText>
        </w:r>
        <w:r>
          <w:rPr>
            <w:noProof/>
            <w:webHidden/>
          </w:rPr>
        </w:r>
        <w:r>
          <w:rPr>
            <w:noProof/>
            <w:webHidden/>
          </w:rPr>
          <w:fldChar w:fldCharType="separate"/>
        </w:r>
        <w:r>
          <w:rPr>
            <w:noProof/>
            <w:webHidden/>
          </w:rPr>
          <w:t>50</w:t>
        </w:r>
        <w:r>
          <w:rPr>
            <w:noProof/>
            <w:webHidden/>
          </w:rPr>
          <w:fldChar w:fldCharType="end"/>
        </w:r>
      </w:hyperlink>
    </w:p>
    <w:p w14:paraId="17E58713" w14:textId="1FC9343B" w:rsidR="00AF7341" w:rsidRPr="00AF7341" w:rsidRDefault="00AF7341" w:rsidP="00AF7341">
      <w:pPr>
        <w:spacing w:line="360" w:lineRule="auto"/>
        <w:ind w:firstLine="0"/>
        <w:rPr>
          <w:rFonts w:cs="Times New Roman"/>
          <w:szCs w:val="26"/>
        </w:rPr>
      </w:pPr>
      <w:r>
        <w:rPr>
          <w:rFonts w:cs="Times New Roman"/>
          <w:szCs w:val="26"/>
        </w:rPr>
        <w:fldChar w:fldCharType="end"/>
      </w:r>
    </w:p>
    <w:p w14:paraId="4D5B058B" w14:textId="77777777" w:rsidR="002067CE" w:rsidRPr="0021666E" w:rsidRDefault="002067CE" w:rsidP="00587D2B">
      <w:pPr>
        <w:spacing w:after="160" w:line="360" w:lineRule="auto"/>
        <w:ind w:firstLine="0"/>
        <w:jc w:val="left"/>
        <w:rPr>
          <w:rFonts w:cs="Times New Roman"/>
          <w:b/>
          <w:bCs/>
          <w:sz w:val="28"/>
          <w:szCs w:val="28"/>
          <w:lang w:val="en-US"/>
        </w:rPr>
      </w:pPr>
      <w:r>
        <w:rPr>
          <w:rFonts w:cs="Times New Roman"/>
          <w:b/>
          <w:bCs/>
          <w:sz w:val="28"/>
          <w:szCs w:val="28"/>
        </w:rPr>
        <w:br w:type="page"/>
      </w:r>
    </w:p>
    <w:p w14:paraId="37F085A1" w14:textId="77777777" w:rsidR="002067CE" w:rsidRPr="008B7036" w:rsidRDefault="002067CE" w:rsidP="00AF7341">
      <w:pPr>
        <w:spacing w:after="240" w:line="360" w:lineRule="auto"/>
        <w:ind w:firstLine="0"/>
        <w:jc w:val="center"/>
        <w:rPr>
          <w:rFonts w:cs="Times New Roman"/>
          <w:sz w:val="28"/>
          <w:szCs w:val="28"/>
        </w:rPr>
      </w:pPr>
      <w:r w:rsidRPr="008B7036">
        <w:rPr>
          <w:rFonts w:cs="Times New Roman"/>
          <w:b/>
          <w:bCs/>
          <w:sz w:val="28"/>
          <w:szCs w:val="28"/>
        </w:rPr>
        <w:lastRenderedPageBreak/>
        <w:t>LỜI NÓI ĐẦU</w:t>
      </w:r>
    </w:p>
    <w:p w14:paraId="21434D0E" w14:textId="77777777" w:rsidR="002067CE" w:rsidRPr="00C75D0B" w:rsidRDefault="002067CE" w:rsidP="00587D2B">
      <w:pPr>
        <w:spacing w:line="360" w:lineRule="auto"/>
        <w:rPr>
          <w:rFonts w:cs="Times New Roman"/>
          <w:szCs w:val="26"/>
        </w:rPr>
      </w:pPr>
      <w:r w:rsidRPr="00C75D0B">
        <w:rPr>
          <w:rFonts w:cs="Times New Roman"/>
          <w:szCs w:val="26"/>
        </w:rPr>
        <w:t>Trong thời kỳ chuyển đổi số, nhu cầu xây dựng các nền tảng trực tuyến phục vụ kết nối, học tập và quản lý thông tin ngày càng trở nên cấp thiết. Việc phát triển một website dành riêng cho câu lạc bộ tin học không chỉ tạo điều kiện thuận lợi trong việc tổ chức các hoạt động mà còn góp phần xây dựng môi trường giao lưu, học hỏi, và phát triển kỹ năng về công nghệ.</w:t>
      </w:r>
    </w:p>
    <w:p w14:paraId="2DEFC437" w14:textId="77777777" w:rsidR="002067CE" w:rsidRPr="00C75D0B" w:rsidRDefault="002067CE" w:rsidP="00587D2B">
      <w:pPr>
        <w:spacing w:line="360" w:lineRule="auto"/>
        <w:rPr>
          <w:rFonts w:cs="Times New Roman"/>
          <w:szCs w:val="26"/>
        </w:rPr>
      </w:pPr>
      <w:r w:rsidRPr="00C75D0B">
        <w:rPr>
          <w:rFonts w:cs="Times New Roman"/>
          <w:szCs w:val="26"/>
        </w:rPr>
        <w:t>Báo cáo này tập trung vào quá trình thiết kế và phát triển website cho câu lạc bộ tin học với mục tiêu hỗ trợ quản lý hoạt động hiệu quả, nâng cao trải nghiệm của thành viên và tạo không gian học tập trực tuyến. Nội dung báo cáo được trình bày theo các chương như sau:</w:t>
      </w:r>
    </w:p>
    <w:p w14:paraId="6247394F" w14:textId="77777777" w:rsidR="002067CE" w:rsidRPr="00C75D0B" w:rsidRDefault="002067CE" w:rsidP="00587D2B">
      <w:pPr>
        <w:spacing w:line="360" w:lineRule="auto"/>
        <w:rPr>
          <w:rFonts w:cs="Times New Roman"/>
          <w:szCs w:val="26"/>
        </w:rPr>
      </w:pPr>
      <w:r w:rsidRPr="00C75D0B">
        <w:rPr>
          <w:rFonts w:cs="Times New Roman"/>
          <w:szCs w:val="26"/>
        </w:rPr>
        <w:t>Chương 1: Giới thiệu tổng quan về các công nghệ web được sử dụng trong quá trình xây dựng, bao gồm các ngôn ngữ lập trình, cơ sở dữ liệu và các framework phổ biến.</w:t>
      </w:r>
    </w:p>
    <w:p w14:paraId="616E88E7" w14:textId="77777777" w:rsidR="002067CE" w:rsidRPr="00C75D0B" w:rsidRDefault="002067CE" w:rsidP="00587D2B">
      <w:pPr>
        <w:spacing w:line="360" w:lineRule="auto"/>
        <w:rPr>
          <w:rFonts w:cs="Times New Roman"/>
          <w:szCs w:val="26"/>
        </w:rPr>
      </w:pPr>
      <w:r w:rsidRPr="00C75D0B">
        <w:rPr>
          <w:rFonts w:cs="Times New Roman"/>
          <w:szCs w:val="26"/>
        </w:rPr>
        <w:t>Chương 2: Trình bày quá trình phân tích yêu cầu, thiết kế giao diện người dùng và thiết kế cơ sở dữ liệu cho website.</w:t>
      </w:r>
    </w:p>
    <w:p w14:paraId="6886F3C3" w14:textId="77777777" w:rsidR="002067CE" w:rsidRPr="00C75D0B" w:rsidRDefault="002067CE" w:rsidP="00587D2B">
      <w:pPr>
        <w:spacing w:line="360" w:lineRule="auto"/>
        <w:rPr>
          <w:rFonts w:cs="Times New Roman"/>
          <w:szCs w:val="26"/>
        </w:rPr>
      </w:pPr>
      <w:r w:rsidRPr="00C75D0B">
        <w:rPr>
          <w:rFonts w:cs="Times New Roman"/>
          <w:szCs w:val="26"/>
        </w:rPr>
        <w:t>Chương 3: Thực hiện xây dựng website, triển khai và đánh giá kết quả.</w:t>
      </w:r>
    </w:p>
    <w:p w14:paraId="090F5BA1" w14:textId="7DAD7290" w:rsidR="006B75C3" w:rsidRDefault="002067CE" w:rsidP="00C75D0B">
      <w:pPr>
        <w:spacing w:line="360" w:lineRule="auto"/>
        <w:rPr>
          <w:rFonts w:cs="Times New Roman"/>
          <w:szCs w:val="26"/>
        </w:rPr>
      </w:pPr>
      <w:r w:rsidRPr="00C75D0B">
        <w:rPr>
          <w:rFonts w:cs="Times New Roman"/>
          <w:szCs w:val="26"/>
        </w:rPr>
        <w:t>Với báo cáo này, em mong muốn cung cấp một cái nhìn tổng quan và chi tiết về quy trình xây dựng một hệ thống website phục vụ hiệu quả cho hoạt động của câu lạc bộ tin học. Em xin gửi lời cảm ơn chân thành đến cô Mai Hà Thi vì đã nhiệt tình hướng dẫn và hỗ trợ trong suốt quá trình thực hiện đồ án. Dù đã cố gắng hoàn thiện, nhóm em hiểu rằng đồ án vẫn có những thiếu sót. Rất mong nhận được những ý kiến đóng góp từ cô để đồ án có thể được hoàn thiện hơn trong tương lai.</w:t>
      </w:r>
    </w:p>
    <w:p w14:paraId="7A3C7DA7" w14:textId="36807723" w:rsidR="002067CE" w:rsidRDefault="006B75C3" w:rsidP="006B75C3">
      <w:pPr>
        <w:spacing w:after="160" w:line="278" w:lineRule="auto"/>
        <w:ind w:firstLine="0"/>
        <w:jc w:val="left"/>
      </w:pPr>
      <w:r>
        <w:rPr>
          <w:rFonts w:cs="Times New Roman"/>
          <w:szCs w:val="26"/>
        </w:rPr>
        <w:br w:type="page"/>
      </w:r>
    </w:p>
    <w:p w14:paraId="2D3AEB6F" w14:textId="77777777" w:rsidR="002067CE" w:rsidRPr="002067CE" w:rsidRDefault="002067CE" w:rsidP="00587D2B">
      <w:pPr>
        <w:pStyle w:val="Heading1"/>
        <w:spacing w:line="360" w:lineRule="auto"/>
        <w:jc w:val="center"/>
        <w:rPr>
          <w:rFonts w:ascii="Times New Roman" w:hAnsi="Times New Roman" w:cs="Times New Roman"/>
          <w:b/>
          <w:bCs/>
          <w:color w:val="auto"/>
          <w:sz w:val="32"/>
          <w:szCs w:val="26"/>
        </w:rPr>
      </w:pPr>
      <w:bookmarkStart w:id="11" w:name="_Toc185065441"/>
      <w:bookmarkStart w:id="12" w:name="_Toc199716152"/>
      <w:r w:rsidRPr="002067CE">
        <w:rPr>
          <w:rFonts w:ascii="Times New Roman" w:hAnsi="Times New Roman" w:cs="Times New Roman"/>
          <w:b/>
          <w:bCs/>
          <w:color w:val="auto"/>
          <w:sz w:val="32"/>
          <w:szCs w:val="26"/>
        </w:rPr>
        <w:lastRenderedPageBreak/>
        <w:t>CHƯƠNG 1 CƠ SỞ LÝ THUYẾT</w:t>
      </w:r>
      <w:bookmarkEnd w:id="11"/>
      <w:bookmarkEnd w:id="12"/>
    </w:p>
    <w:p w14:paraId="141A6A9D" w14:textId="43655065" w:rsidR="002067CE" w:rsidRPr="00C75D0B" w:rsidRDefault="00E24023" w:rsidP="004E1265">
      <w:pPr>
        <w:spacing w:line="360" w:lineRule="auto"/>
        <w:ind w:firstLine="0"/>
        <w:outlineLvl w:val="1"/>
        <w:rPr>
          <w:rFonts w:cs="Times New Roman"/>
          <w:szCs w:val="26"/>
        </w:rPr>
      </w:pPr>
      <w:bookmarkStart w:id="13" w:name="_Toc185065442"/>
      <w:bookmarkStart w:id="14" w:name="_Toc199716153"/>
      <w:r w:rsidRPr="00E24023">
        <w:rPr>
          <w:b/>
          <w:bCs/>
        </w:rPr>
        <w:t xml:space="preserve">1.1 </w:t>
      </w:r>
      <w:r w:rsidR="002067CE" w:rsidRPr="00E24023">
        <w:rPr>
          <w:b/>
        </w:rPr>
        <w:t>Giới thiệu về các công nghệ sử dụng trong đồ án</w:t>
      </w:r>
      <w:bookmarkEnd w:id="13"/>
      <w:bookmarkEnd w:id="14"/>
      <w:r w:rsidR="002067CE" w:rsidRPr="00C75D0B">
        <w:rPr>
          <w:rFonts w:cs="Times New Roman"/>
          <w:szCs w:val="26"/>
        </w:rPr>
        <w:t> </w:t>
      </w:r>
      <w:bookmarkStart w:id="15" w:name="_Toc184905552"/>
      <w:bookmarkStart w:id="16" w:name="_Toc184917571"/>
    </w:p>
    <w:p w14:paraId="24D23774" w14:textId="3688C367" w:rsidR="002067CE" w:rsidRPr="004E1265" w:rsidRDefault="002067CE" w:rsidP="004E1265">
      <w:pPr>
        <w:spacing w:line="360" w:lineRule="auto"/>
        <w:ind w:firstLine="0"/>
        <w:outlineLvl w:val="2"/>
        <w:rPr>
          <w:b/>
        </w:rPr>
      </w:pPr>
      <w:bookmarkStart w:id="17" w:name="_Toc199716154"/>
      <w:r w:rsidRPr="004E1265">
        <w:rPr>
          <w:b/>
        </w:rPr>
        <w:t>1.1.1 Visual Studio Code</w:t>
      </w:r>
      <w:bookmarkEnd w:id="15"/>
      <w:bookmarkEnd w:id="16"/>
      <w:bookmarkEnd w:id="17"/>
    </w:p>
    <w:p w14:paraId="2FA622C0" w14:textId="03FC9F55" w:rsidR="002067CE" w:rsidRPr="004E1265" w:rsidRDefault="002067CE" w:rsidP="004E1265">
      <w:pPr>
        <w:spacing w:line="360" w:lineRule="auto"/>
        <w:ind w:firstLine="0"/>
        <w:outlineLvl w:val="3"/>
        <w:rPr>
          <w:b/>
        </w:rPr>
      </w:pPr>
      <w:r w:rsidRPr="004E1265">
        <w:rPr>
          <w:b/>
        </w:rPr>
        <w:t xml:space="preserve">1.1.1.1 Giới Thiệu </w:t>
      </w:r>
    </w:p>
    <w:p w14:paraId="138FEFC7" w14:textId="77777777" w:rsidR="002067CE" w:rsidRPr="00C75D0B" w:rsidRDefault="002067CE" w:rsidP="00943CA6">
      <w:pPr>
        <w:spacing w:line="360" w:lineRule="auto"/>
        <w:ind w:firstLine="0"/>
        <w:rPr>
          <w:rFonts w:eastAsia="Times New Roman" w:cs="Times New Roman"/>
          <w:color w:val="000000" w:themeColor="text1"/>
          <w:szCs w:val="26"/>
        </w:rPr>
      </w:pPr>
      <w:r w:rsidRPr="00C75D0B">
        <w:rPr>
          <w:rFonts w:cs="Times New Roman"/>
          <w:b/>
          <w:bCs/>
          <w:szCs w:val="26"/>
        </w:rPr>
        <w:t xml:space="preserve">        </w:t>
      </w:r>
      <w:r w:rsidRPr="00C75D0B">
        <w:rPr>
          <w:rFonts w:eastAsia="Times New Roman" w:cs="Times New Roman"/>
          <w:color w:val="000000" w:themeColor="text1"/>
          <w:szCs w:val="26"/>
        </w:rPr>
        <w:t xml:space="preserve">- Visual Studio Code (Viết tắt là VS Code) là một trình soạn thảo mã nguồn mã nguồn mở được phát triển bởi Microsoft, hỗ trợ nhiều ngôn ngữ lập trình và chạy mượt mà trên Windows, macOS và Linux. </w:t>
      </w:r>
    </w:p>
    <w:p w14:paraId="13EE5879" w14:textId="77777777" w:rsidR="002067CE" w:rsidRPr="00C75D0B" w:rsidRDefault="002067CE" w:rsidP="00943CA6">
      <w:pPr>
        <w:spacing w:line="360" w:lineRule="auto"/>
        <w:ind w:firstLine="0"/>
        <w:rPr>
          <w:rFonts w:eastAsia="Times New Roman" w:cs="Times New Roman"/>
          <w:color w:val="000000" w:themeColor="text1"/>
          <w:szCs w:val="26"/>
        </w:rPr>
      </w:pPr>
      <w:r w:rsidRPr="00C75D0B">
        <w:rPr>
          <w:rFonts w:cs="Times New Roman"/>
          <w:b/>
          <w:bCs/>
          <w:szCs w:val="26"/>
        </w:rPr>
        <w:t xml:space="preserve">          </w:t>
      </w:r>
      <w:r w:rsidRPr="00C75D0B">
        <w:rPr>
          <w:rFonts w:eastAsia="Times New Roman" w:cs="Times New Roman"/>
          <w:color w:val="000000" w:themeColor="text1"/>
          <w:szCs w:val="26"/>
        </w:rPr>
        <w:t>- Điểm đặc biệt của VS Code là khả năng tương thích với các thiết bị có cấu hình tầm trung. Nó cung cấp các chức năng như Debug, tích hợp Git, Syntax Highlighting, và tự hoàn thành mã thông minh.</w:t>
      </w:r>
    </w:p>
    <w:p w14:paraId="39C4CFC2" w14:textId="77777777" w:rsidR="002067CE" w:rsidRPr="00C75D0B" w:rsidRDefault="002067CE" w:rsidP="00943CA6">
      <w:pPr>
        <w:spacing w:line="360" w:lineRule="auto"/>
        <w:ind w:firstLine="0"/>
        <w:rPr>
          <w:rFonts w:cs="Times New Roman"/>
          <w:bCs/>
          <w:szCs w:val="26"/>
        </w:rPr>
      </w:pPr>
      <w:r w:rsidRPr="00C75D0B">
        <w:rPr>
          <w:rFonts w:eastAsia="Times New Roman" w:cs="Times New Roman"/>
          <w:color w:val="000000" w:themeColor="text1"/>
          <w:szCs w:val="26"/>
        </w:rPr>
        <w:t xml:space="preserve">          - VS Code cũng có tính năng tùy chỉnh cao, cho phép lập trình viên thay đổi giao diện, phím tắt, và nhiều tùy chọn khác. Mặc dù nhẹ nhàng, VS Code vẫn mạnh mẽ với đầy đủ tính năng, là lựa chọn phổ biến cho lập trình viên.</w:t>
      </w:r>
      <w:r w:rsidRPr="00C75D0B">
        <w:rPr>
          <w:rFonts w:cs="Times New Roman"/>
          <w:bCs/>
          <w:szCs w:val="26"/>
        </w:rPr>
        <w:t xml:space="preserve"> </w:t>
      </w:r>
    </w:p>
    <w:p w14:paraId="4E6308FD" w14:textId="1C2E9F77" w:rsidR="002067CE" w:rsidRPr="004E1265" w:rsidRDefault="002067CE" w:rsidP="004E1265">
      <w:pPr>
        <w:spacing w:line="360" w:lineRule="auto"/>
        <w:ind w:firstLine="0"/>
        <w:outlineLvl w:val="3"/>
        <w:rPr>
          <w:b/>
        </w:rPr>
      </w:pPr>
      <w:r w:rsidRPr="004E1265">
        <w:rPr>
          <w:b/>
        </w:rPr>
        <w:t xml:space="preserve">1.1.1.2 Ưu Nhược điểm Visual Studio Code </w:t>
      </w:r>
    </w:p>
    <w:p w14:paraId="485C9EA3" w14:textId="77777777" w:rsidR="002067CE" w:rsidRPr="00C75D0B" w:rsidRDefault="002067CE" w:rsidP="001A2771">
      <w:pPr>
        <w:spacing w:line="360" w:lineRule="auto"/>
        <w:ind w:firstLine="0"/>
        <w:rPr>
          <w:rFonts w:cs="Times New Roman"/>
          <w:b/>
          <w:szCs w:val="26"/>
        </w:rPr>
      </w:pPr>
      <w:r w:rsidRPr="00C75D0B">
        <w:rPr>
          <w:rFonts w:cs="Times New Roman"/>
          <w:bCs/>
          <w:szCs w:val="26"/>
        </w:rPr>
        <w:t xml:space="preserve">              </w:t>
      </w:r>
      <w:r w:rsidRPr="00C75D0B">
        <w:rPr>
          <w:rFonts w:cs="Times New Roman"/>
          <w:b/>
          <w:szCs w:val="26"/>
        </w:rPr>
        <w:t xml:space="preserve">Ưu Điểm </w:t>
      </w:r>
    </w:p>
    <w:p w14:paraId="243EAD0E" w14:textId="77777777" w:rsidR="002067CE" w:rsidRPr="00C75D0B" w:rsidRDefault="002067CE" w:rsidP="00587D2B">
      <w:pPr>
        <w:spacing w:before="120" w:after="120" w:line="360" w:lineRule="auto"/>
        <w:ind w:firstLine="0"/>
        <w:rPr>
          <w:rFonts w:cs="Times New Roman"/>
          <w:b/>
          <w:szCs w:val="26"/>
        </w:rPr>
      </w:pPr>
      <w:r w:rsidRPr="00C75D0B">
        <w:rPr>
          <w:rFonts w:cs="Times New Roman"/>
          <w:bCs/>
          <w:szCs w:val="26"/>
        </w:rPr>
        <w:t xml:space="preserve">           </w:t>
      </w:r>
      <w:r w:rsidRPr="00C75D0B">
        <w:rPr>
          <w:rFonts w:cs="Times New Roman"/>
          <w:bCs/>
          <w:color w:val="000000" w:themeColor="text1"/>
          <w:szCs w:val="26"/>
        </w:rPr>
        <w:t xml:space="preserve">- </w:t>
      </w:r>
      <w:r w:rsidRPr="00C75D0B">
        <w:rPr>
          <w:rFonts w:eastAsia="Times New Roman" w:cs="Times New Roman"/>
          <w:color w:val="000000" w:themeColor="text1"/>
          <w:szCs w:val="26"/>
        </w:rPr>
        <w:t>Đa dạng ngôn ngữ lập trình giúp người dùng thỏa sức sáng tạo và sử dụng như HTML, CSS, JavaScript, C++, …</w:t>
      </w:r>
    </w:p>
    <w:p w14:paraId="1381C3C3" w14:textId="77777777" w:rsidR="002067CE" w:rsidRPr="00C75D0B" w:rsidRDefault="002067CE" w:rsidP="00587D2B">
      <w:pPr>
        <w:shd w:val="clear" w:color="auto" w:fill="FFFFFF"/>
        <w:spacing w:before="120" w:after="120" w:line="360" w:lineRule="auto"/>
        <w:ind w:firstLine="0"/>
        <w:textAlignment w:val="baseline"/>
        <w:rPr>
          <w:rFonts w:eastAsia="Times New Roman" w:cs="Times New Roman"/>
          <w:color w:val="000000" w:themeColor="text1"/>
          <w:szCs w:val="26"/>
        </w:rPr>
      </w:pPr>
      <w:r w:rsidRPr="00C75D0B">
        <w:rPr>
          <w:rFonts w:eastAsia="Times New Roman" w:cs="Times New Roman"/>
          <w:color w:val="000000" w:themeColor="text1"/>
          <w:szCs w:val="26"/>
        </w:rPr>
        <w:t xml:space="preserve">           - Ngôn ngữ, giao diện tối giản, thân thiện, giúp các lập trình viên dễ dàng định hình nội dung. </w:t>
      </w:r>
    </w:p>
    <w:p w14:paraId="743FC2DD" w14:textId="77777777" w:rsidR="002067CE" w:rsidRPr="00C75D0B" w:rsidRDefault="002067CE" w:rsidP="001A2771">
      <w:pPr>
        <w:shd w:val="clear" w:color="auto" w:fill="FFFFFF"/>
        <w:spacing w:line="360" w:lineRule="auto"/>
        <w:ind w:firstLine="0"/>
        <w:textAlignment w:val="baseline"/>
        <w:rPr>
          <w:rFonts w:eastAsia="Times New Roman" w:cs="Times New Roman"/>
          <w:color w:val="000000" w:themeColor="text1"/>
          <w:szCs w:val="26"/>
        </w:rPr>
      </w:pPr>
      <w:r w:rsidRPr="00C75D0B">
        <w:rPr>
          <w:rFonts w:eastAsia="Times New Roman" w:cs="Times New Roman"/>
          <w:color w:val="000000" w:themeColor="text1"/>
          <w:szCs w:val="26"/>
        </w:rPr>
        <w:t xml:space="preserve">             - Các tiện ích mở rộng rất đa dạng và phong phú. </w:t>
      </w:r>
    </w:p>
    <w:p w14:paraId="4D238CE0" w14:textId="77777777" w:rsidR="002067CE" w:rsidRPr="00C75D0B" w:rsidRDefault="002067CE" w:rsidP="00587D2B">
      <w:pPr>
        <w:shd w:val="clear" w:color="auto" w:fill="FFFFFF"/>
        <w:spacing w:before="120" w:after="120" w:line="360" w:lineRule="auto"/>
        <w:ind w:firstLine="0"/>
        <w:textAlignment w:val="baseline"/>
        <w:rPr>
          <w:rFonts w:eastAsia="Times New Roman" w:cs="Times New Roman"/>
          <w:color w:val="000000" w:themeColor="text1"/>
          <w:szCs w:val="26"/>
        </w:rPr>
      </w:pPr>
      <w:r w:rsidRPr="00C75D0B">
        <w:rPr>
          <w:rFonts w:eastAsia="Times New Roman" w:cs="Times New Roman"/>
          <w:color w:val="000000" w:themeColor="text1"/>
          <w:szCs w:val="26"/>
        </w:rPr>
        <w:t xml:space="preserve">             - Tích hợp các tính năng quan trọng như tính năng bảo mật (Git), khả năng tăng tốc xử lý vòng lặp (Debug), …</w:t>
      </w:r>
    </w:p>
    <w:p w14:paraId="67E03920" w14:textId="77777777" w:rsidR="002067CE" w:rsidRPr="00C75D0B" w:rsidRDefault="002067CE" w:rsidP="00587D2B">
      <w:pPr>
        <w:shd w:val="clear" w:color="auto" w:fill="FFFFFF"/>
        <w:spacing w:before="120" w:after="120" w:line="360" w:lineRule="auto"/>
        <w:ind w:firstLine="0"/>
        <w:textAlignment w:val="baseline"/>
        <w:rPr>
          <w:rFonts w:eastAsia="Times New Roman" w:cs="Times New Roman"/>
          <w:color w:val="000000" w:themeColor="text1"/>
          <w:szCs w:val="26"/>
        </w:rPr>
      </w:pPr>
      <w:r w:rsidRPr="00C75D0B">
        <w:rPr>
          <w:rFonts w:eastAsia="Times New Roman" w:cs="Times New Roman"/>
          <w:color w:val="000000" w:themeColor="text1"/>
          <w:szCs w:val="26"/>
        </w:rPr>
        <w:t xml:space="preserve">         - Đơn giản hóa việc tìm quản lý hết tất cả các Code có trên hệ thống.</w:t>
      </w:r>
    </w:p>
    <w:p w14:paraId="1FFC72F8" w14:textId="77777777" w:rsidR="002067CE" w:rsidRPr="00C75D0B" w:rsidRDefault="002067CE" w:rsidP="00E37ECC">
      <w:pPr>
        <w:shd w:val="clear" w:color="auto" w:fill="FFFFFF"/>
        <w:tabs>
          <w:tab w:val="left" w:pos="993"/>
        </w:tabs>
        <w:spacing w:before="120" w:after="120" w:line="360" w:lineRule="auto"/>
        <w:ind w:left="567" w:firstLine="283"/>
        <w:textAlignment w:val="baseline"/>
        <w:rPr>
          <w:rFonts w:eastAsia="Times New Roman" w:cs="Times New Roman"/>
          <w:b/>
          <w:bCs/>
          <w:color w:val="000000" w:themeColor="text1"/>
          <w:szCs w:val="26"/>
        </w:rPr>
      </w:pPr>
      <w:r w:rsidRPr="00C75D0B">
        <w:rPr>
          <w:rFonts w:eastAsia="Times New Roman" w:cs="Times New Roman"/>
          <w:b/>
          <w:bCs/>
          <w:color w:val="000000" w:themeColor="text1"/>
          <w:szCs w:val="26"/>
        </w:rPr>
        <w:t xml:space="preserve"> Nhược điểm </w:t>
      </w:r>
    </w:p>
    <w:p w14:paraId="32D34E9D" w14:textId="77777777" w:rsidR="002067CE" w:rsidRPr="00C75D0B" w:rsidRDefault="002067CE" w:rsidP="00587D2B">
      <w:pPr>
        <w:spacing w:before="120" w:after="120" w:line="360" w:lineRule="auto"/>
        <w:ind w:left="284" w:firstLine="0"/>
        <w:rPr>
          <w:rFonts w:cs="Times New Roman"/>
          <w:bCs/>
          <w:szCs w:val="26"/>
        </w:rPr>
      </w:pPr>
      <w:r w:rsidRPr="00C75D0B">
        <w:rPr>
          <w:rFonts w:cs="Times New Roman"/>
          <w:bCs/>
          <w:szCs w:val="26"/>
        </w:rPr>
        <w:lastRenderedPageBreak/>
        <w:t xml:space="preserve">       - 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w:t>
      </w:r>
    </w:p>
    <w:p w14:paraId="6494335A" w14:textId="191AAF1A" w:rsidR="002067CE" w:rsidRPr="00C66CDA" w:rsidRDefault="002067CE" w:rsidP="00587D2B">
      <w:pPr>
        <w:spacing w:line="360" w:lineRule="auto"/>
        <w:ind w:firstLine="0"/>
        <w:rPr>
          <w:rFonts w:cs="Times New Roman"/>
          <w:bCs/>
          <w:szCs w:val="26"/>
        </w:rPr>
      </w:pPr>
      <w:r w:rsidRPr="00C75D0B">
        <w:rPr>
          <w:rFonts w:cs="Times New Roman"/>
          <w:bCs/>
          <w:szCs w:val="26"/>
        </w:rPr>
        <w:t xml:space="preserve">       - 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044499C4" w14:textId="681543D0" w:rsidR="001A1839" w:rsidRPr="00FC064C" w:rsidRDefault="001A1839" w:rsidP="0033527A">
      <w:pPr>
        <w:spacing w:line="360" w:lineRule="auto"/>
        <w:ind w:left="142" w:firstLine="0"/>
        <w:outlineLvl w:val="2"/>
        <w:rPr>
          <w:b/>
        </w:rPr>
      </w:pPr>
      <w:bookmarkStart w:id="18" w:name="_Toc199716155"/>
      <w:r w:rsidRPr="00FC064C">
        <w:rPr>
          <w:b/>
        </w:rPr>
        <w:t>1.1.2 JavaScipt</w:t>
      </w:r>
      <w:bookmarkEnd w:id="18"/>
      <w:r w:rsidRPr="00FC064C">
        <w:rPr>
          <w:b/>
        </w:rPr>
        <w:t xml:space="preserve"> </w:t>
      </w:r>
    </w:p>
    <w:p w14:paraId="3AC94C48" w14:textId="7F1DC1D0" w:rsidR="001A1839" w:rsidRPr="00A75270" w:rsidRDefault="001A1839" w:rsidP="0033527A">
      <w:pPr>
        <w:spacing w:line="360" w:lineRule="auto"/>
        <w:ind w:left="284" w:firstLine="0"/>
        <w:outlineLvl w:val="3"/>
        <w:rPr>
          <w:b/>
          <w:lang w:val="en-US"/>
        </w:rPr>
      </w:pPr>
      <w:r w:rsidRPr="00FC064C">
        <w:rPr>
          <w:b/>
        </w:rPr>
        <w:t>1.1.2.1 Giới thiệu</w:t>
      </w:r>
    </w:p>
    <w:p w14:paraId="6A049D0F" w14:textId="53994F31" w:rsidR="001A1839" w:rsidRPr="00B123F5" w:rsidRDefault="001A1839" w:rsidP="00587D2B">
      <w:pPr>
        <w:spacing w:line="360" w:lineRule="auto"/>
        <w:ind w:firstLine="0"/>
      </w:pPr>
      <w:r w:rsidRPr="00B123F5">
        <w:t>J</w:t>
      </w:r>
      <w:r w:rsidRPr="001A1839">
        <w:t>avaScript (viết tắt là "js") là một ngôn ngữ lập trình mang đầy đủ tính năng của một ngôn ngữ lập trình động mà khi nó được áp dụng vào một tài liệu HTML, nó có thể đem lại khả năng tương tác động trên các trang web. Cha đẻ của ngôn ngữ này là Brendan Eich, đồng sáng lập dự án Mozilla, quỹ Mozilla, và tập đoàn Mozilla.</w:t>
      </w:r>
    </w:p>
    <w:p w14:paraId="28C27BC7" w14:textId="77777777" w:rsidR="001A1839" w:rsidRPr="001A1839" w:rsidRDefault="001A1839" w:rsidP="001A1839">
      <w:pPr>
        <w:spacing w:line="360" w:lineRule="auto"/>
      </w:pPr>
      <w:r>
        <w:rPr>
          <w:lang w:val="en-US"/>
        </w:rPr>
        <w:t>j</w:t>
      </w:r>
      <w:r w:rsidRPr="001A1839">
        <w:t>avaScript thật sự rất linh hoạt.</w:t>
      </w:r>
      <w:r>
        <w:rPr>
          <w:lang w:val="en-US"/>
        </w:rPr>
        <w:t xml:space="preserve"> </w:t>
      </w:r>
      <w:r w:rsidRPr="001A1839">
        <w:t> Các nhà phát triển đã viết ra một số lượng lớn các công cụ thuộc top của core Javascript, mở ra một lượng lớn tính năng bổ sung với ít nỗ lực nhất. Nó bao gồm:</w:t>
      </w:r>
    </w:p>
    <w:p w14:paraId="48135CC8" w14:textId="77777777" w:rsidR="001A1839" w:rsidRPr="001A1839" w:rsidRDefault="001A1839" w:rsidP="00A75270">
      <w:pPr>
        <w:numPr>
          <w:ilvl w:val="0"/>
          <w:numId w:val="50"/>
        </w:numPr>
        <w:spacing w:line="360" w:lineRule="auto"/>
      </w:pPr>
      <w:r w:rsidRPr="001A1839">
        <w:t>Giao diện lập trình ứng dụng trên trình duyệt (API) — Các API được xây dựng bên trong các trình duyệt web, cung cấp tính năng như tạo HTML động, cài đặt CSS, thu tập và điều khiển video trực tiếp từ webcam của người dùng hoặc sinh ra đồ dọa 3D và các mẫu audio.</w:t>
      </w:r>
    </w:p>
    <w:p w14:paraId="29DB362E" w14:textId="77777777" w:rsidR="001A1839" w:rsidRPr="001A1839" w:rsidRDefault="001A1839" w:rsidP="00A75270">
      <w:pPr>
        <w:numPr>
          <w:ilvl w:val="0"/>
          <w:numId w:val="50"/>
        </w:numPr>
        <w:spacing w:line="360" w:lineRule="auto"/>
      </w:pPr>
      <w:r w:rsidRPr="001A1839">
        <w:t>Các API bên thứ ba cho phép nhà phát triển kết hợp tính năng trong website của họ từ người cung cấp nội dung khác chẳng hạn như Twitter hay Facebook.</w:t>
      </w:r>
    </w:p>
    <w:p w14:paraId="59BA4E2A" w14:textId="77777777" w:rsidR="001A1839" w:rsidRPr="007021C9" w:rsidRDefault="001A1839" w:rsidP="00A75270">
      <w:pPr>
        <w:numPr>
          <w:ilvl w:val="0"/>
          <w:numId w:val="50"/>
        </w:numPr>
        <w:spacing w:line="360" w:lineRule="auto"/>
      </w:pPr>
      <w:r w:rsidRPr="001A1839">
        <w:t>Từ các framework và thư viện bên thứ ba bạn có thể áp dụng tới tài liệu HTML của bạn, cho phép bạn nhanh chóng xây dựng được các trang web và các ứng dụng.</w:t>
      </w:r>
    </w:p>
    <w:p w14:paraId="0D892726" w14:textId="4084776C" w:rsidR="005E5A07" w:rsidRPr="0033527A" w:rsidRDefault="005E5A07" w:rsidP="0040697A">
      <w:pPr>
        <w:tabs>
          <w:tab w:val="left" w:pos="0"/>
        </w:tabs>
        <w:spacing w:line="360" w:lineRule="auto"/>
        <w:ind w:left="284" w:hanging="284"/>
        <w:outlineLvl w:val="3"/>
        <w:rPr>
          <w:b/>
        </w:rPr>
      </w:pPr>
      <w:r w:rsidRPr="0033527A">
        <w:rPr>
          <w:b/>
          <w:bCs/>
        </w:rPr>
        <w:t>1.</w:t>
      </w:r>
      <w:r>
        <w:rPr>
          <w:b/>
        </w:rPr>
        <w:t>1</w:t>
      </w:r>
      <w:r w:rsidRPr="0033527A">
        <w:rPr>
          <w:b/>
        </w:rPr>
        <w:t>.2.</w:t>
      </w:r>
      <w:r>
        <w:rPr>
          <w:b/>
        </w:rPr>
        <w:t>2</w:t>
      </w:r>
      <w:r w:rsidRPr="0033527A">
        <w:rPr>
          <w:b/>
        </w:rPr>
        <w:t xml:space="preserve"> Ưu điểm của JavaScript</w:t>
      </w:r>
    </w:p>
    <w:p w14:paraId="28448010" w14:textId="4BC61BCA" w:rsidR="005E5A07" w:rsidRPr="005E5A07" w:rsidRDefault="005E5A07" w:rsidP="0040697A">
      <w:pPr>
        <w:spacing w:line="360" w:lineRule="auto"/>
        <w:ind w:left="142" w:firstLine="425"/>
      </w:pPr>
      <w:r w:rsidRPr="005E5A07">
        <w:t>.</w:t>
      </w:r>
    </w:p>
    <w:p w14:paraId="1168DF74" w14:textId="1B63AE65" w:rsidR="00E24023" w:rsidRPr="0040697A" w:rsidRDefault="005E5A07" w:rsidP="006B75C3">
      <w:pPr>
        <w:spacing w:line="360" w:lineRule="auto"/>
        <w:ind w:firstLine="284"/>
        <w:rPr>
          <w:ins w:id="19" w:author="{1737595D-4E18-4C1E-A0F5-D8A39B0605E1}" w:date="2025-06-02T00:00:00Z" w16du:dateUtc="2025-06-01T17:00:00Z"/>
        </w:rPr>
      </w:pPr>
      <w:r w:rsidRPr="005E5A07">
        <w:lastRenderedPageBreak/>
        <w:t>Tăng khả năng phản hồi và tốc độ xử lýVới các thao tác được thực hiện trực tiếp trên phía client, người dùng không cần chờ tải lại toàn bộ trang, từ đó cải thiện trải nghiệm và tốc độ truy cập.</w:t>
      </w:r>
    </w:p>
    <w:p w14:paraId="5ECBCF75" w14:textId="1AE6872D" w:rsidR="005E5A07" w:rsidRPr="005E5A07" w:rsidRDefault="005E5A07" w:rsidP="00DE6361">
      <w:pPr>
        <w:spacing w:line="360" w:lineRule="auto"/>
        <w:ind w:firstLine="284"/>
      </w:pPr>
      <w:r w:rsidRPr="005E5A07">
        <w:t>Tạo giao diện tương tác cao</w:t>
      </w:r>
      <w:r w:rsidR="00EC3399" w:rsidRPr="00EC3399">
        <w:t xml:space="preserve"> </w:t>
      </w:r>
      <w:r w:rsidR="00115E3F" w:rsidRPr="00115E3F">
        <w:t xml:space="preserve">: </w:t>
      </w:r>
      <w:r w:rsidRPr="005E5A07">
        <w:t>Khi kết hợp với HTML và CSS, JavaScript giúp xây dựng các chức năng động, tạo ra những hiệu ứng và phản hồi phong phú, mang lại trải nghiệm hấp dẫn cho người dùng.</w:t>
      </w:r>
    </w:p>
    <w:p w14:paraId="4BE2A00F" w14:textId="6A9438C6" w:rsidR="005E5A07" w:rsidRPr="005E5A07" w:rsidRDefault="005E5A07" w:rsidP="00DE6361">
      <w:pPr>
        <w:spacing w:line="360" w:lineRule="auto"/>
        <w:ind w:firstLine="284"/>
      </w:pPr>
      <w:r w:rsidRPr="005E5A07">
        <w:t>Hệ sinh thái thư viện và công cụ phong phú</w:t>
      </w:r>
      <w:r w:rsidR="00C61FEB" w:rsidRPr="00C61FEB">
        <w:t xml:space="preserve">: </w:t>
      </w:r>
      <w:r w:rsidRPr="005E5A07">
        <w:t>JavaScript sở hữu hệ thống thư viện mã nguồn mở rất mạnh mẽ, giúp lập trình viên dễ dàng xây dựng và mở rộng chức năng, tiêu biểu như:</w:t>
      </w:r>
    </w:p>
    <w:p w14:paraId="50233025" w14:textId="77777777" w:rsidR="005E5A07" w:rsidRPr="005E5A07" w:rsidRDefault="005E5A07" w:rsidP="00DE6361">
      <w:pPr>
        <w:spacing w:line="360" w:lineRule="auto"/>
        <w:ind w:firstLine="284"/>
      </w:pPr>
      <w:r w:rsidRPr="005E5A07">
        <w:t>Algolia Places: Hỗ trợ điền form tự động cho các trường thông tin như tên, địa chỉ,...</w:t>
      </w:r>
    </w:p>
    <w:p w14:paraId="70FAED54" w14:textId="77777777" w:rsidR="005E5A07" w:rsidRPr="005E5A07" w:rsidRDefault="005E5A07" w:rsidP="00DE6361">
      <w:pPr>
        <w:spacing w:line="360" w:lineRule="auto"/>
        <w:ind w:firstLine="284"/>
        <w:rPr>
          <w:lang w:val="en-US"/>
        </w:rPr>
      </w:pPr>
      <w:r w:rsidRPr="005E5A07">
        <w:rPr>
          <w:lang w:val="en-US"/>
        </w:rPr>
        <w:t xml:space="preserve">AOS (Animate </w:t>
      </w:r>
      <w:proofErr w:type="gramStart"/>
      <w:r w:rsidRPr="005E5A07">
        <w:rPr>
          <w:lang w:val="en-US"/>
        </w:rPr>
        <w:t>On</w:t>
      </w:r>
      <w:proofErr w:type="gramEnd"/>
      <w:r w:rsidRPr="005E5A07">
        <w:rPr>
          <w:lang w:val="en-US"/>
        </w:rPr>
        <w:t xml:space="preserve"> Scroll): </w:t>
      </w:r>
      <w:proofErr w:type="spellStart"/>
      <w:r w:rsidRPr="005E5A07">
        <w:rPr>
          <w:lang w:val="en-US"/>
        </w:rPr>
        <w:t>Tạo</w:t>
      </w:r>
      <w:proofErr w:type="spellEnd"/>
      <w:r w:rsidRPr="005E5A07">
        <w:rPr>
          <w:lang w:val="en-US"/>
        </w:rPr>
        <w:t xml:space="preserve"> </w:t>
      </w:r>
      <w:proofErr w:type="spellStart"/>
      <w:r w:rsidRPr="005E5A07">
        <w:rPr>
          <w:lang w:val="en-US"/>
        </w:rPr>
        <w:t>hiệu</w:t>
      </w:r>
      <w:proofErr w:type="spellEnd"/>
      <w:r w:rsidRPr="005E5A07">
        <w:rPr>
          <w:lang w:val="en-US"/>
        </w:rPr>
        <w:t xml:space="preserve"> </w:t>
      </w:r>
      <w:proofErr w:type="spellStart"/>
      <w:r w:rsidRPr="005E5A07">
        <w:rPr>
          <w:lang w:val="en-US"/>
        </w:rPr>
        <w:t>ứng</w:t>
      </w:r>
      <w:proofErr w:type="spellEnd"/>
      <w:r w:rsidRPr="005E5A07">
        <w:rPr>
          <w:lang w:val="en-US"/>
        </w:rPr>
        <w:t xml:space="preserve"> </w:t>
      </w:r>
      <w:proofErr w:type="spellStart"/>
      <w:r w:rsidRPr="005E5A07">
        <w:rPr>
          <w:lang w:val="en-US"/>
        </w:rPr>
        <w:t>chuyển</w:t>
      </w:r>
      <w:proofErr w:type="spellEnd"/>
      <w:r w:rsidRPr="005E5A07">
        <w:rPr>
          <w:lang w:val="en-US"/>
        </w:rPr>
        <w:t xml:space="preserve"> </w:t>
      </w:r>
      <w:proofErr w:type="spellStart"/>
      <w:r w:rsidRPr="005E5A07">
        <w:rPr>
          <w:lang w:val="en-US"/>
        </w:rPr>
        <w:t>động</w:t>
      </w:r>
      <w:proofErr w:type="spellEnd"/>
      <w:r w:rsidRPr="005E5A07">
        <w:rPr>
          <w:lang w:val="en-US"/>
        </w:rPr>
        <w:t xml:space="preserve"> </w:t>
      </w:r>
      <w:proofErr w:type="spellStart"/>
      <w:r w:rsidRPr="005E5A07">
        <w:rPr>
          <w:lang w:val="en-US"/>
        </w:rPr>
        <w:t>mượt</w:t>
      </w:r>
      <w:proofErr w:type="spellEnd"/>
      <w:r w:rsidRPr="005E5A07">
        <w:rPr>
          <w:lang w:val="en-US"/>
        </w:rPr>
        <w:t xml:space="preserve"> </w:t>
      </w:r>
      <w:proofErr w:type="spellStart"/>
      <w:r w:rsidRPr="005E5A07">
        <w:rPr>
          <w:lang w:val="en-US"/>
        </w:rPr>
        <w:t>mà</w:t>
      </w:r>
      <w:proofErr w:type="spellEnd"/>
      <w:r w:rsidRPr="005E5A07">
        <w:rPr>
          <w:lang w:val="en-US"/>
        </w:rPr>
        <w:t xml:space="preserve"> </w:t>
      </w:r>
      <w:proofErr w:type="spellStart"/>
      <w:r w:rsidRPr="005E5A07">
        <w:rPr>
          <w:lang w:val="en-US"/>
        </w:rPr>
        <w:t>khi</w:t>
      </w:r>
      <w:proofErr w:type="spellEnd"/>
      <w:r w:rsidRPr="005E5A07">
        <w:rPr>
          <w:lang w:val="en-US"/>
        </w:rPr>
        <w:t xml:space="preserve"> </w:t>
      </w:r>
      <w:proofErr w:type="spellStart"/>
      <w:r w:rsidRPr="005E5A07">
        <w:rPr>
          <w:lang w:val="en-US"/>
        </w:rPr>
        <w:t>cuộn</w:t>
      </w:r>
      <w:proofErr w:type="spellEnd"/>
      <w:r w:rsidRPr="005E5A07">
        <w:rPr>
          <w:lang w:val="en-US"/>
        </w:rPr>
        <w:t xml:space="preserve"> </w:t>
      </w:r>
      <w:proofErr w:type="spellStart"/>
      <w:r w:rsidRPr="005E5A07">
        <w:rPr>
          <w:lang w:val="en-US"/>
        </w:rPr>
        <w:t>trang</w:t>
      </w:r>
      <w:proofErr w:type="spellEnd"/>
      <w:r w:rsidRPr="005E5A07">
        <w:rPr>
          <w:lang w:val="en-US"/>
        </w:rPr>
        <w:t>.</w:t>
      </w:r>
    </w:p>
    <w:p w14:paraId="656FB350" w14:textId="77777777" w:rsidR="005E5A07" w:rsidRPr="005E5A07" w:rsidRDefault="005E5A07" w:rsidP="00DE6361">
      <w:pPr>
        <w:spacing w:line="360" w:lineRule="auto"/>
        <w:ind w:firstLine="284"/>
        <w:rPr>
          <w:lang w:val="en-US"/>
        </w:rPr>
      </w:pPr>
      <w:r w:rsidRPr="005E5A07">
        <w:rPr>
          <w:lang w:val="en-US"/>
        </w:rPr>
        <w:t xml:space="preserve">Chart.js: </w:t>
      </w:r>
      <w:proofErr w:type="spellStart"/>
      <w:r w:rsidRPr="005E5A07">
        <w:rPr>
          <w:lang w:val="en-US"/>
        </w:rPr>
        <w:t>Hỗ</w:t>
      </w:r>
      <w:proofErr w:type="spellEnd"/>
      <w:r w:rsidRPr="005E5A07">
        <w:rPr>
          <w:lang w:val="en-US"/>
        </w:rPr>
        <w:t xml:space="preserve"> </w:t>
      </w:r>
      <w:proofErr w:type="spellStart"/>
      <w:r w:rsidRPr="005E5A07">
        <w:rPr>
          <w:lang w:val="en-US"/>
        </w:rPr>
        <w:t>trợ</w:t>
      </w:r>
      <w:proofErr w:type="spellEnd"/>
      <w:r w:rsidRPr="005E5A07">
        <w:rPr>
          <w:lang w:val="en-US"/>
        </w:rPr>
        <w:t xml:space="preserve"> </w:t>
      </w:r>
      <w:proofErr w:type="spellStart"/>
      <w:r w:rsidRPr="005E5A07">
        <w:rPr>
          <w:lang w:val="en-US"/>
        </w:rPr>
        <w:t>tạo</w:t>
      </w:r>
      <w:proofErr w:type="spellEnd"/>
      <w:r w:rsidRPr="005E5A07">
        <w:rPr>
          <w:lang w:val="en-US"/>
        </w:rPr>
        <w:t xml:space="preserve"> </w:t>
      </w:r>
      <w:proofErr w:type="spellStart"/>
      <w:r w:rsidRPr="005E5A07">
        <w:rPr>
          <w:lang w:val="en-US"/>
        </w:rPr>
        <w:t>biểu</w:t>
      </w:r>
      <w:proofErr w:type="spellEnd"/>
      <w:r w:rsidRPr="005E5A07">
        <w:rPr>
          <w:lang w:val="en-US"/>
        </w:rPr>
        <w:t xml:space="preserve"> </w:t>
      </w:r>
      <w:proofErr w:type="spellStart"/>
      <w:r w:rsidRPr="005E5A07">
        <w:rPr>
          <w:lang w:val="en-US"/>
        </w:rPr>
        <w:t>đồ</w:t>
      </w:r>
      <w:proofErr w:type="spellEnd"/>
      <w:r w:rsidRPr="005E5A07">
        <w:rPr>
          <w:lang w:val="en-US"/>
        </w:rPr>
        <w:t xml:space="preserve"> </w:t>
      </w:r>
      <w:proofErr w:type="spellStart"/>
      <w:r w:rsidRPr="005E5A07">
        <w:rPr>
          <w:lang w:val="en-US"/>
        </w:rPr>
        <w:t>dữ</w:t>
      </w:r>
      <w:proofErr w:type="spellEnd"/>
      <w:r w:rsidRPr="005E5A07">
        <w:rPr>
          <w:lang w:val="en-US"/>
        </w:rPr>
        <w:t xml:space="preserve"> </w:t>
      </w:r>
      <w:proofErr w:type="spellStart"/>
      <w:r w:rsidRPr="005E5A07">
        <w:rPr>
          <w:lang w:val="en-US"/>
        </w:rPr>
        <w:t>liệu</w:t>
      </w:r>
      <w:proofErr w:type="spellEnd"/>
      <w:r w:rsidRPr="005E5A07">
        <w:rPr>
          <w:lang w:val="en-US"/>
        </w:rPr>
        <w:t xml:space="preserve"> </w:t>
      </w:r>
      <w:proofErr w:type="spellStart"/>
      <w:r w:rsidRPr="005E5A07">
        <w:rPr>
          <w:lang w:val="en-US"/>
        </w:rPr>
        <w:t>trực</w:t>
      </w:r>
      <w:proofErr w:type="spellEnd"/>
      <w:r w:rsidRPr="005E5A07">
        <w:rPr>
          <w:lang w:val="en-US"/>
        </w:rPr>
        <w:t xml:space="preserve"> </w:t>
      </w:r>
      <w:proofErr w:type="spellStart"/>
      <w:r w:rsidRPr="005E5A07">
        <w:rPr>
          <w:lang w:val="en-US"/>
        </w:rPr>
        <w:t>quan</w:t>
      </w:r>
      <w:proofErr w:type="spellEnd"/>
      <w:r w:rsidRPr="005E5A07">
        <w:rPr>
          <w:lang w:val="en-US"/>
        </w:rPr>
        <w:t>.</w:t>
      </w:r>
    </w:p>
    <w:p w14:paraId="093EF163" w14:textId="77777777" w:rsidR="005E5A07" w:rsidRPr="005E5A07" w:rsidRDefault="005E5A07" w:rsidP="00DE6361">
      <w:pPr>
        <w:spacing w:line="360" w:lineRule="auto"/>
        <w:ind w:firstLine="284"/>
        <w:rPr>
          <w:lang w:val="en-US"/>
        </w:rPr>
      </w:pPr>
      <w:r w:rsidRPr="005E5A07">
        <w:rPr>
          <w:lang w:val="en-US"/>
        </w:rPr>
        <w:t xml:space="preserve">ReactJS: Thư </w:t>
      </w:r>
      <w:proofErr w:type="spellStart"/>
      <w:r w:rsidRPr="005E5A07">
        <w:rPr>
          <w:lang w:val="en-US"/>
        </w:rPr>
        <w:t>viện</w:t>
      </w:r>
      <w:proofErr w:type="spellEnd"/>
      <w:r w:rsidRPr="005E5A07">
        <w:rPr>
          <w:lang w:val="en-US"/>
        </w:rPr>
        <w:t xml:space="preserve"> </w:t>
      </w:r>
      <w:proofErr w:type="spellStart"/>
      <w:r w:rsidRPr="005E5A07">
        <w:rPr>
          <w:lang w:val="en-US"/>
        </w:rPr>
        <w:t>nổi</w:t>
      </w:r>
      <w:proofErr w:type="spellEnd"/>
      <w:r w:rsidRPr="005E5A07">
        <w:rPr>
          <w:lang w:val="en-US"/>
        </w:rPr>
        <w:t xml:space="preserve"> </w:t>
      </w:r>
      <w:proofErr w:type="spellStart"/>
      <w:r w:rsidRPr="005E5A07">
        <w:rPr>
          <w:lang w:val="en-US"/>
        </w:rPr>
        <w:t>bật</w:t>
      </w:r>
      <w:proofErr w:type="spellEnd"/>
      <w:r w:rsidRPr="005E5A07">
        <w:rPr>
          <w:lang w:val="en-US"/>
        </w:rPr>
        <w:t xml:space="preserve"> </w:t>
      </w:r>
      <w:proofErr w:type="spellStart"/>
      <w:r w:rsidRPr="005E5A07">
        <w:rPr>
          <w:lang w:val="en-US"/>
        </w:rPr>
        <w:t>trong</w:t>
      </w:r>
      <w:proofErr w:type="spellEnd"/>
      <w:r w:rsidRPr="005E5A07">
        <w:rPr>
          <w:lang w:val="en-US"/>
        </w:rPr>
        <w:t xml:space="preserve"> </w:t>
      </w:r>
      <w:proofErr w:type="spellStart"/>
      <w:r w:rsidRPr="005E5A07">
        <w:rPr>
          <w:lang w:val="en-US"/>
        </w:rPr>
        <w:t>phát</w:t>
      </w:r>
      <w:proofErr w:type="spellEnd"/>
      <w:r w:rsidRPr="005E5A07">
        <w:rPr>
          <w:lang w:val="en-US"/>
        </w:rPr>
        <w:t xml:space="preserve"> </w:t>
      </w:r>
      <w:proofErr w:type="spellStart"/>
      <w:r w:rsidRPr="005E5A07">
        <w:rPr>
          <w:lang w:val="en-US"/>
        </w:rPr>
        <w:t>triển</w:t>
      </w:r>
      <w:proofErr w:type="spellEnd"/>
      <w:r w:rsidRPr="005E5A07">
        <w:rPr>
          <w:lang w:val="en-US"/>
        </w:rPr>
        <w:t xml:space="preserve"> </w:t>
      </w:r>
      <w:proofErr w:type="spellStart"/>
      <w:r w:rsidRPr="005E5A07">
        <w:rPr>
          <w:lang w:val="en-US"/>
        </w:rPr>
        <w:t>giao</w:t>
      </w:r>
      <w:proofErr w:type="spellEnd"/>
      <w:r w:rsidRPr="005E5A07">
        <w:rPr>
          <w:lang w:val="en-US"/>
        </w:rPr>
        <w:t xml:space="preserve"> </w:t>
      </w:r>
      <w:proofErr w:type="spellStart"/>
      <w:r w:rsidRPr="005E5A07">
        <w:rPr>
          <w:lang w:val="en-US"/>
        </w:rPr>
        <w:t>diện</w:t>
      </w:r>
      <w:proofErr w:type="spellEnd"/>
      <w:r w:rsidRPr="005E5A07">
        <w:rPr>
          <w:lang w:val="en-US"/>
        </w:rPr>
        <w:t xml:space="preserve"> </w:t>
      </w:r>
      <w:proofErr w:type="spellStart"/>
      <w:r w:rsidRPr="005E5A07">
        <w:rPr>
          <w:lang w:val="en-US"/>
        </w:rPr>
        <w:t>người</w:t>
      </w:r>
      <w:proofErr w:type="spellEnd"/>
      <w:r w:rsidRPr="005E5A07">
        <w:rPr>
          <w:lang w:val="en-US"/>
        </w:rPr>
        <w:t xml:space="preserve"> </w:t>
      </w:r>
      <w:proofErr w:type="spellStart"/>
      <w:r w:rsidRPr="005E5A07">
        <w:rPr>
          <w:lang w:val="en-US"/>
        </w:rPr>
        <w:t>dùng</w:t>
      </w:r>
      <w:proofErr w:type="spellEnd"/>
      <w:r w:rsidRPr="005E5A07">
        <w:rPr>
          <w:lang w:val="en-US"/>
        </w:rPr>
        <w:t xml:space="preserve"> </w:t>
      </w:r>
      <w:proofErr w:type="spellStart"/>
      <w:r w:rsidRPr="005E5A07">
        <w:rPr>
          <w:lang w:val="en-US"/>
        </w:rPr>
        <w:t>theo</w:t>
      </w:r>
      <w:proofErr w:type="spellEnd"/>
      <w:r w:rsidRPr="005E5A07">
        <w:rPr>
          <w:lang w:val="en-US"/>
        </w:rPr>
        <w:t xml:space="preserve"> </w:t>
      </w:r>
      <w:proofErr w:type="spellStart"/>
      <w:r w:rsidRPr="005E5A07">
        <w:rPr>
          <w:lang w:val="en-US"/>
        </w:rPr>
        <w:t>mô</w:t>
      </w:r>
      <w:proofErr w:type="spellEnd"/>
      <w:r w:rsidRPr="005E5A07">
        <w:rPr>
          <w:lang w:val="en-US"/>
        </w:rPr>
        <w:t xml:space="preserve"> </w:t>
      </w:r>
      <w:proofErr w:type="spellStart"/>
      <w:r w:rsidRPr="005E5A07">
        <w:rPr>
          <w:lang w:val="en-US"/>
        </w:rPr>
        <w:t>hình</w:t>
      </w:r>
      <w:proofErr w:type="spellEnd"/>
      <w:r w:rsidRPr="005E5A07">
        <w:rPr>
          <w:lang w:val="en-US"/>
        </w:rPr>
        <w:t xml:space="preserve"> UI </w:t>
      </w:r>
      <w:proofErr w:type="spellStart"/>
      <w:r w:rsidRPr="005E5A07">
        <w:rPr>
          <w:lang w:val="en-US"/>
        </w:rPr>
        <w:t>thành</w:t>
      </w:r>
      <w:proofErr w:type="spellEnd"/>
      <w:r w:rsidRPr="005E5A07">
        <w:rPr>
          <w:lang w:val="en-US"/>
        </w:rPr>
        <w:t xml:space="preserve"> </w:t>
      </w:r>
      <w:proofErr w:type="spellStart"/>
      <w:r w:rsidRPr="005E5A07">
        <w:rPr>
          <w:lang w:val="en-US"/>
        </w:rPr>
        <w:t>phần</w:t>
      </w:r>
      <w:proofErr w:type="spellEnd"/>
      <w:r w:rsidRPr="005E5A07">
        <w:rPr>
          <w:lang w:val="en-US"/>
        </w:rPr>
        <w:t>.</w:t>
      </w:r>
    </w:p>
    <w:p w14:paraId="6472242C" w14:textId="77777777" w:rsidR="00630021" w:rsidRPr="00E01D09" w:rsidRDefault="00630021" w:rsidP="0040697A">
      <w:pPr>
        <w:pStyle w:val="Heading4"/>
        <w:ind w:firstLine="142"/>
        <w:rPr>
          <w:b/>
          <w:bCs/>
          <w:i w:val="0"/>
          <w:iCs w:val="0"/>
          <w:color w:val="auto"/>
          <w:lang w:val="en-US"/>
        </w:rPr>
      </w:pPr>
      <w:r w:rsidRPr="00E01D09">
        <w:rPr>
          <w:b/>
          <w:bCs/>
          <w:i w:val="0"/>
          <w:iCs w:val="0"/>
          <w:color w:val="auto"/>
          <w:lang w:val="en-US"/>
        </w:rPr>
        <w:t xml:space="preserve">1.2.2.3 </w:t>
      </w:r>
      <w:proofErr w:type="spellStart"/>
      <w:r w:rsidRPr="00E01D09">
        <w:rPr>
          <w:b/>
          <w:bCs/>
          <w:i w:val="0"/>
          <w:iCs w:val="0"/>
          <w:color w:val="auto"/>
          <w:lang w:val="en-US"/>
        </w:rPr>
        <w:t>Nhược</w:t>
      </w:r>
      <w:proofErr w:type="spellEnd"/>
      <w:r w:rsidRPr="00E01D09">
        <w:rPr>
          <w:b/>
          <w:bCs/>
          <w:i w:val="0"/>
          <w:iCs w:val="0"/>
          <w:color w:val="auto"/>
          <w:lang w:val="en-US"/>
        </w:rPr>
        <w:t xml:space="preserve"> </w:t>
      </w:r>
      <w:proofErr w:type="spellStart"/>
      <w:r w:rsidRPr="00E01D09">
        <w:rPr>
          <w:b/>
          <w:bCs/>
          <w:i w:val="0"/>
          <w:iCs w:val="0"/>
          <w:color w:val="auto"/>
          <w:lang w:val="en-US"/>
        </w:rPr>
        <w:t>điểm</w:t>
      </w:r>
      <w:proofErr w:type="spellEnd"/>
      <w:r w:rsidRPr="00E01D09">
        <w:rPr>
          <w:b/>
          <w:bCs/>
          <w:i w:val="0"/>
          <w:iCs w:val="0"/>
          <w:color w:val="auto"/>
          <w:lang w:val="en-US"/>
        </w:rPr>
        <w:t xml:space="preserve"> </w:t>
      </w:r>
      <w:proofErr w:type="spellStart"/>
      <w:r w:rsidRPr="00E01D09">
        <w:rPr>
          <w:b/>
          <w:bCs/>
          <w:i w:val="0"/>
          <w:iCs w:val="0"/>
          <w:color w:val="auto"/>
          <w:lang w:val="en-US"/>
        </w:rPr>
        <w:t>của</w:t>
      </w:r>
      <w:proofErr w:type="spellEnd"/>
      <w:r w:rsidRPr="00E01D09">
        <w:rPr>
          <w:b/>
          <w:bCs/>
          <w:i w:val="0"/>
          <w:iCs w:val="0"/>
          <w:color w:val="auto"/>
          <w:lang w:val="en-US"/>
        </w:rPr>
        <w:t xml:space="preserve"> JavaScript</w:t>
      </w:r>
    </w:p>
    <w:p w14:paraId="09E2A705" w14:textId="77777777" w:rsidR="00630021" w:rsidRPr="00630021" w:rsidRDefault="00630021" w:rsidP="0040697A">
      <w:pPr>
        <w:spacing w:line="360" w:lineRule="auto"/>
        <w:ind w:firstLine="426"/>
        <w:rPr>
          <w:lang w:val="en-US"/>
        </w:rPr>
      </w:pPr>
      <w:proofErr w:type="spellStart"/>
      <w:r w:rsidRPr="00630021">
        <w:rPr>
          <w:lang w:val="en-US"/>
        </w:rPr>
        <w:t>Mặc</w:t>
      </w:r>
      <w:proofErr w:type="spellEnd"/>
      <w:r w:rsidRPr="00630021">
        <w:rPr>
          <w:lang w:val="en-US"/>
        </w:rPr>
        <w:t xml:space="preserve"> </w:t>
      </w:r>
      <w:proofErr w:type="spellStart"/>
      <w:r w:rsidRPr="00630021">
        <w:rPr>
          <w:lang w:val="en-US"/>
        </w:rPr>
        <w:t>dù</w:t>
      </w:r>
      <w:proofErr w:type="spellEnd"/>
      <w:r w:rsidRPr="00630021">
        <w:rPr>
          <w:lang w:val="en-US"/>
        </w:rPr>
        <w:t xml:space="preserve"> JavaScript </w:t>
      </w:r>
      <w:proofErr w:type="spellStart"/>
      <w:r w:rsidRPr="00630021">
        <w:rPr>
          <w:lang w:val="en-US"/>
        </w:rPr>
        <w:t>sở</w:t>
      </w:r>
      <w:proofErr w:type="spellEnd"/>
      <w:r w:rsidRPr="00630021">
        <w:rPr>
          <w:lang w:val="en-US"/>
        </w:rPr>
        <w:t xml:space="preserve"> </w:t>
      </w:r>
      <w:proofErr w:type="spellStart"/>
      <w:r w:rsidRPr="00630021">
        <w:rPr>
          <w:lang w:val="en-US"/>
        </w:rPr>
        <w:t>hữu</w:t>
      </w:r>
      <w:proofErr w:type="spellEnd"/>
      <w:r w:rsidRPr="00630021">
        <w:rPr>
          <w:lang w:val="en-US"/>
        </w:rPr>
        <w:t xml:space="preserve"> </w:t>
      </w:r>
      <w:proofErr w:type="spellStart"/>
      <w:r w:rsidRPr="00630021">
        <w:rPr>
          <w:lang w:val="en-US"/>
        </w:rPr>
        <w:t>nhiều</w:t>
      </w:r>
      <w:proofErr w:type="spellEnd"/>
      <w:r w:rsidRPr="00630021">
        <w:rPr>
          <w:lang w:val="en-US"/>
        </w:rPr>
        <w:t xml:space="preserve"> </w:t>
      </w:r>
      <w:proofErr w:type="spellStart"/>
      <w:r w:rsidRPr="00630021">
        <w:rPr>
          <w:lang w:val="en-US"/>
        </w:rPr>
        <w:t>ưu</w:t>
      </w:r>
      <w:proofErr w:type="spellEnd"/>
      <w:r w:rsidRPr="00630021">
        <w:rPr>
          <w:lang w:val="en-US"/>
        </w:rPr>
        <w:t xml:space="preserve"> </w:t>
      </w:r>
      <w:proofErr w:type="spellStart"/>
      <w:r w:rsidRPr="00630021">
        <w:rPr>
          <w:lang w:val="en-US"/>
        </w:rPr>
        <w:t>điểm</w:t>
      </w:r>
      <w:proofErr w:type="spellEnd"/>
      <w:r w:rsidRPr="00630021">
        <w:rPr>
          <w:lang w:val="en-US"/>
        </w:rPr>
        <w:t xml:space="preserve"> </w:t>
      </w:r>
      <w:proofErr w:type="spellStart"/>
      <w:r w:rsidRPr="00630021">
        <w:rPr>
          <w:lang w:val="en-US"/>
        </w:rPr>
        <w:t>nổi</w:t>
      </w:r>
      <w:proofErr w:type="spellEnd"/>
      <w:r w:rsidRPr="00630021">
        <w:rPr>
          <w:lang w:val="en-US"/>
        </w:rPr>
        <w:t xml:space="preserve"> </w:t>
      </w:r>
      <w:proofErr w:type="spellStart"/>
      <w:r w:rsidRPr="00630021">
        <w:rPr>
          <w:lang w:val="en-US"/>
        </w:rPr>
        <w:t>bật</w:t>
      </w:r>
      <w:proofErr w:type="spellEnd"/>
      <w:r w:rsidRPr="00630021">
        <w:rPr>
          <w:lang w:val="en-US"/>
        </w:rPr>
        <w:t xml:space="preserve"> </w:t>
      </w:r>
      <w:proofErr w:type="spellStart"/>
      <w:r w:rsidRPr="00630021">
        <w:rPr>
          <w:lang w:val="en-US"/>
        </w:rPr>
        <w:t>trong</w:t>
      </w:r>
      <w:proofErr w:type="spellEnd"/>
      <w:r w:rsidRPr="00630021">
        <w:rPr>
          <w:lang w:val="en-US"/>
        </w:rPr>
        <w:t xml:space="preserve"> </w:t>
      </w:r>
      <w:proofErr w:type="spellStart"/>
      <w:r w:rsidRPr="00630021">
        <w:rPr>
          <w:lang w:val="en-US"/>
        </w:rPr>
        <w:t>phát</w:t>
      </w:r>
      <w:proofErr w:type="spellEnd"/>
      <w:r w:rsidRPr="00630021">
        <w:rPr>
          <w:lang w:val="en-US"/>
        </w:rPr>
        <w:t xml:space="preserve"> </w:t>
      </w:r>
      <w:proofErr w:type="spellStart"/>
      <w:r w:rsidRPr="00630021">
        <w:rPr>
          <w:lang w:val="en-US"/>
        </w:rPr>
        <w:t>triển</w:t>
      </w:r>
      <w:proofErr w:type="spellEnd"/>
      <w:r w:rsidRPr="00630021">
        <w:rPr>
          <w:lang w:val="en-US"/>
        </w:rPr>
        <w:t xml:space="preserve"> web, </w:t>
      </w:r>
      <w:proofErr w:type="spellStart"/>
      <w:r w:rsidRPr="00630021">
        <w:rPr>
          <w:lang w:val="en-US"/>
        </w:rPr>
        <w:t>ngôn</w:t>
      </w:r>
      <w:proofErr w:type="spellEnd"/>
      <w:r w:rsidRPr="00630021">
        <w:rPr>
          <w:lang w:val="en-US"/>
        </w:rPr>
        <w:t xml:space="preserve"> </w:t>
      </w:r>
      <w:proofErr w:type="spellStart"/>
      <w:r w:rsidRPr="00630021">
        <w:rPr>
          <w:lang w:val="en-US"/>
        </w:rPr>
        <w:t>ngữ</w:t>
      </w:r>
      <w:proofErr w:type="spellEnd"/>
      <w:r w:rsidRPr="00630021">
        <w:rPr>
          <w:lang w:val="en-US"/>
        </w:rPr>
        <w:t xml:space="preserve"> </w:t>
      </w:r>
      <w:proofErr w:type="spellStart"/>
      <w:r w:rsidRPr="00630021">
        <w:rPr>
          <w:lang w:val="en-US"/>
        </w:rPr>
        <w:t>này</w:t>
      </w:r>
      <w:proofErr w:type="spellEnd"/>
      <w:r w:rsidRPr="00630021">
        <w:rPr>
          <w:lang w:val="en-US"/>
        </w:rPr>
        <w:t xml:space="preserve"> </w:t>
      </w:r>
      <w:proofErr w:type="spellStart"/>
      <w:r w:rsidRPr="00630021">
        <w:rPr>
          <w:lang w:val="en-US"/>
        </w:rPr>
        <w:t>vẫn</w:t>
      </w:r>
      <w:proofErr w:type="spellEnd"/>
      <w:r w:rsidRPr="00630021">
        <w:rPr>
          <w:lang w:val="en-US"/>
        </w:rPr>
        <w:t xml:space="preserve"> </w:t>
      </w:r>
      <w:proofErr w:type="spellStart"/>
      <w:r w:rsidRPr="00630021">
        <w:rPr>
          <w:lang w:val="en-US"/>
        </w:rPr>
        <w:t>tồn</w:t>
      </w:r>
      <w:proofErr w:type="spellEnd"/>
      <w:r w:rsidRPr="00630021">
        <w:rPr>
          <w:lang w:val="en-US"/>
        </w:rPr>
        <w:t xml:space="preserve"> </w:t>
      </w:r>
      <w:proofErr w:type="spellStart"/>
      <w:r w:rsidRPr="00630021">
        <w:rPr>
          <w:lang w:val="en-US"/>
        </w:rPr>
        <w:t>tại</w:t>
      </w:r>
      <w:proofErr w:type="spellEnd"/>
      <w:r w:rsidRPr="00630021">
        <w:rPr>
          <w:lang w:val="en-US"/>
        </w:rPr>
        <w:t xml:space="preserve"> </w:t>
      </w:r>
      <w:proofErr w:type="spellStart"/>
      <w:r w:rsidRPr="00630021">
        <w:rPr>
          <w:lang w:val="en-US"/>
        </w:rPr>
        <w:t>một</w:t>
      </w:r>
      <w:proofErr w:type="spellEnd"/>
      <w:r w:rsidRPr="00630021">
        <w:rPr>
          <w:lang w:val="en-US"/>
        </w:rPr>
        <w:t xml:space="preserve"> </w:t>
      </w:r>
      <w:proofErr w:type="spellStart"/>
      <w:r w:rsidRPr="00630021">
        <w:rPr>
          <w:lang w:val="en-US"/>
        </w:rPr>
        <w:t>số</w:t>
      </w:r>
      <w:proofErr w:type="spellEnd"/>
      <w:r w:rsidRPr="00630021">
        <w:rPr>
          <w:lang w:val="en-US"/>
        </w:rPr>
        <w:t xml:space="preserve"> </w:t>
      </w:r>
      <w:proofErr w:type="spellStart"/>
      <w:r w:rsidRPr="00630021">
        <w:rPr>
          <w:lang w:val="en-US"/>
        </w:rPr>
        <w:t>hạn</w:t>
      </w:r>
      <w:proofErr w:type="spellEnd"/>
      <w:r w:rsidRPr="00630021">
        <w:rPr>
          <w:lang w:val="en-US"/>
        </w:rPr>
        <w:t xml:space="preserve"> </w:t>
      </w:r>
      <w:proofErr w:type="spellStart"/>
      <w:r w:rsidRPr="00630021">
        <w:rPr>
          <w:lang w:val="en-US"/>
        </w:rPr>
        <w:t>chế</w:t>
      </w:r>
      <w:proofErr w:type="spellEnd"/>
      <w:r w:rsidRPr="00630021">
        <w:rPr>
          <w:lang w:val="en-US"/>
        </w:rPr>
        <w:t xml:space="preserve"> </w:t>
      </w:r>
      <w:proofErr w:type="spellStart"/>
      <w:r w:rsidRPr="00630021">
        <w:rPr>
          <w:lang w:val="en-US"/>
        </w:rPr>
        <w:t>cần</w:t>
      </w:r>
      <w:proofErr w:type="spellEnd"/>
      <w:r w:rsidRPr="00630021">
        <w:rPr>
          <w:lang w:val="en-US"/>
        </w:rPr>
        <w:t xml:space="preserve"> </w:t>
      </w:r>
      <w:proofErr w:type="spellStart"/>
      <w:r w:rsidRPr="00630021">
        <w:rPr>
          <w:lang w:val="en-US"/>
        </w:rPr>
        <w:t>được</w:t>
      </w:r>
      <w:proofErr w:type="spellEnd"/>
      <w:r w:rsidRPr="00630021">
        <w:rPr>
          <w:lang w:val="en-US"/>
        </w:rPr>
        <w:t xml:space="preserve"> </w:t>
      </w:r>
      <w:proofErr w:type="spellStart"/>
      <w:r w:rsidRPr="00630021">
        <w:rPr>
          <w:lang w:val="en-US"/>
        </w:rPr>
        <w:t>lưu</w:t>
      </w:r>
      <w:proofErr w:type="spellEnd"/>
      <w:r w:rsidRPr="00630021">
        <w:rPr>
          <w:lang w:val="en-US"/>
        </w:rPr>
        <w:t xml:space="preserve"> ý:</w:t>
      </w:r>
    </w:p>
    <w:p w14:paraId="572E2808" w14:textId="485CC0C6" w:rsidR="00630021" w:rsidRPr="00630021" w:rsidRDefault="00630021" w:rsidP="0040697A">
      <w:pPr>
        <w:spacing w:line="360" w:lineRule="auto"/>
        <w:ind w:firstLine="426"/>
        <w:rPr>
          <w:lang w:val="en-US"/>
        </w:rPr>
      </w:pPr>
      <w:proofErr w:type="spellStart"/>
      <w:r w:rsidRPr="00630021">
        <w:rPr>
          <w:lang w:val="en-US"/>
        </w:rPr>
        <w:t>Rủi</w:t>
      </w:r>
      <w:proofErr w:type="spellEnd"/>
      <w:r w:rsidRPr="00630021">
        <w:rPr>
          <w:lang w:val="en-US"/>
        </w:rPr>
        <w:t xml:space="preserve"> </w:t>
      </w:r>
      <w:proofErr w:type="spellStart"/>
      <w:r w:rsidRPr="00630021">
        <w:rPr>
          <w:lang w:val="en-US"/>
        </w:rPr>
        <w:t>ro</w:t>
      </w:r>
      <w:proofErr w:type="spellEnd"/>
      <w:r w:rsidRPr="00630021">
        <w:rPr>
          <w:lang w:val="en-US"/>
        </w:rPr>
        <w:t xml:space="preserve"> </w:t>
      </w:r>
      <w:proofErr w:type="spellStart"/>
      <w:r w:rsidRPr="00630021">
        <w:rPr>
          <w:lang w:val="en-US"/>
        </w:rPr>
        <w:t>bảo</w:t>
      </w:r>
      <w:proofErr w:type="spellEnd"/>
      <w:r w:rsidRPr="00630021">
        <w:rPr>
          <w:lang w:val="en-US"/>
        </w:rPr>
        <w:t xml:space="preserve"> </w:t>
      </w:r>
      <w:proofErr w:type="spellStart"/>
      <w:r w:rsidRPr="00630021">
        <w:rPr>
          <w:lang w:val="en-US"/>
        </w:rPr>
        <w:t>mật</w:t>
      </w:r>
      <w:proofErr w:type="spellEnd"/>
      <w:r w:rsidRPr="00630021">
        <w:rPr>
          <w:lang w:val="en-US"/>
        </w:rPr>
        <w:t xml:space="preserve"> </w:t>
      </w:r>
      <w:proofErr w:type="spellStart"/>
      <w:r w:rsidRPr="00630021">
        <w:rPr>
          <w:lang w:val="en-US"/>
        </w:rPr>
        <w:t>cao</w:t>
      </w:r>
      <w:proofErr w:type="spellEnd"/>
      <w:r w:rsidRPr="00630021">
        <w:rPr>
          <w:lang w:val="en-US"/>
        </w:rPr>
        <w:t>:</w:t>
      </w:r>
      <w:r w:rsidR="00C61FEB">
        <w:rPr>
          <w:lang w:val="en-US"/>
        </w:rPr>
        <w:t xml:space="preserve"> </w:t>
      </w:r>
      <w:r w:rsidRPr="00630021">
        <w:rPr>
          <w:lang w:val="en-US"/>
        </w:rPr>
        <w:t xml:space="preserve">Do JavaScript </w:t>
      </w:r>
      <w:proofErr w:type="spellStart"/>
      <w:r w:rsidRPr="00630021">
        <w:rPr>
          <w:lang w:val="en-US"/>
        </w:rPr>
        <w:t>được</w:t>
      </w:r>
      <w:proofErr w:type="spellEnd"/>
      <w:r w:rsidRPr="00630021">
        <w:rPr>
          <w:lang w:val="en-US"/>
        </w:rPr>
        <w:t xml:space="preserve"> </w:t>
      </w:r>
      <w:proofErr w:type="spellStart"/>
      <w:r w:rsidRPr="00630021">
        <w:rPr>
          <w:lang w:val="en-US"/>
        </w:rPr>
        <w:t>thực</w:t>
      </w:r>
      <w:proofErr w:type="spellEnd"/>
      <w:r w:rsidRPr="00630021">
        <w:rPr>
          <w:lang w:val="en-US"/>
        </w:rPr>
        <w:t xml:space="preserve"> </w:t>
      </w:r>
      <w:proofErr w:type="spellStart"/>
      <w:r w:rsidRPr="00630021">
        <w:rPr>
          <w:lang w:val="en-US"/>
        </w:rPr>
        <w:t>thi</w:t>
      </w:r>
      <w:proofErr w:type="spellEnd"/>
      <w:r w:rsidRPr="00630021">
        <w:rPr>
          <w:lang w:val="en-US"/>
        </w:rPr>
        <w:t xml:space="preserve"> </w:t>
      </w:r>
      <w:proofErr w:type="spellStart"/>
      <w:r w:rsidRPr="00630021">
        <w:rPr>
          <w:lang w:val="en-US"/>
        </w:rPr>
        <w:t>trên</w:t>
      </w:r>
      <w:proofErr w:type="spellEnd"/>
      <w:r w:rsidRPr="00630021">
        <w:rPr>
          <w:lang w:val="en-US"/>
        </w:rPr>
        <w:t xml:space="preserve"> </w:t>
      </w:r>
      <w:proofErr w:type="spellStart"/>
      <w:r w:rsidRPr="00630021">
        <w:rPr>
          <w:lang w:val="en-US"/>
        </w:rPr>
        <w:t>phía</w:t>
      </w:r>
      <w:proofErr w:type="spellEnd"/>
      <w:r w:rsidRPr="00630021">
        <w:rPr>
          <w:lang w:val="en-US"/>
        </w:rPr>
        <w:t xml:space="preserve"> client (</w:t>
      </w:r>
      <w:proofErr w:type="spellStart"/>
      <w:r w:rsidRPr="00630021">
        <w:rPr>
          <w:lang w:val="en-US"/>
        </w:rPr>
        <w:t>trình</w:t>
      </w:r>
      <w:proofErr w:type="spellEnd"/>
      <w:r w:rsidRPr="00630021">
        <w:rPr>
          <w:lang w:val="en-US"/>
        </w:rPr>
        <w:t xml:space="preserve"> </w:t>
      </w:r>
      <w:proofErr w:type="spellStart"/>
      <w:r w:rsidRPr="00630021">
        <w:rPr>
          <w:lang w:val="en-US"/>
        </w:rPr>
        <w:t>duyệt</w:t>
      </w:r>
      <w:proofErr w:type="spellEnd"/>
      <w:r w:rsidRPr="00630021">
        <w:rPr>
          <w:lang w:val="en-US"/>
        </w:rPr>
        <w:t xml:space="preserve"> </w:t>
      </w:r>
      <w:proofErr w:type="spellStart"/>
      <w:r w:rsidRPr="00630021">
        <w:rPr>
          <w:lang w:val="en-US"/>
        </w:rPr>
        <w:t>người</w:t>
      </w:r>
      <w:proofErr w:type="spellEnd"/>
      <w:r w:rsidRPr="00630021">
        <w:rPr>
          <w:lang w:val="en-US"/>
        </w:rPr>
        <w:t xml:space="preserve"> </w:t>
      </w:r>
      <w:proofErr w:type="spellStart"/>
      <w:r w:rsidRPr="00630021">
        <w:rPr>
          <w:lang w:val="en-US"/>
        </w:rPr>
        <w:t>dùng</w:t>
      </w:r>
      <w:proofErr w:type="spellEnd"/>
      <w:r w:rsidRPr="00630021">
        <w:rPr>
          <w:lang w:val="en-US"/>
        </w:rPr>
        <w:t xml:space="preserve">), </w:t>
      </w:r>
      <w:proofErr w:type="spellStart"/>
      <w:r w:rsidRPr="00630021">
        <w:rPr>
          <w:lang w:val="en-US"/>
        </w:rPr>
        <w:t>nên</w:t>
      </w:r>
      <w:proofErr w:type="spellEnd"/>
      <w:r w:rsidRPr="00630021">
        <w:rPr>
          <w:lang w:val="en-US"/>
        </w:rPr>
        <w:t xml:space="preserve"> </w:t>
      </w:r>
      <w:proofErr w:type="spellStart"/>
      <w:r w:rsidRPr="00630021">
        <w:rPr>
          <w:lang w:val="en-US"/>
        </w:rPr>
        <w:t>dễ</w:t>
      </w:r>
      <w:proofErr w:type="spellEnd"/>
      <w:r w:rsidRPr="00630021">
        <w:rPr>
          <w:lang w:val="en-US"/>
        </w:rPr>
        <w:t xml:space="preserve"> </w:t>
      </w:r>
      <w:proofErr w:type="spellStart"/>
      <w:r w:rsidRPr="00630021">
        <w:rPr>
          <w:lang w:val="en-US"/>
        </w:rPr>
        <w:t>bị</w:t>
      </w:r>
      <w:proofErr w:type="spellEnd"/>
      <w:r w:rsidRPr="00630021">
        <w:rPr>
          <w:lang w:val="en-US"/>
        </w:rPr>
        <w:t xml:space="preserve"> tin </w:t>
      </w:r>
      <w:proofErr w:type="spellStart"/>
      <w:r w:rsidRPr="00630021">
        <w:rPr>
          <w:lang w:val="en-US"/>
        </w:rPr>
        <w:t>tặc</w:t>
      </w:r>
      <w:proofErr w:type="spellEnd"/>
      <w:r w:rsidRPr="00630021">
        <w:rPr>
          <w:lang w:val="en-US"/>
        </w:rPr>
        <w:t xml:space="preserve"> </w:t>
      </w:r>
      <w:proofErr w:type="spellStart"/>
      <w:r w:rsidRPr="00630021">
        <w:rPr>
          <w:lang w:val="en-US"/>
        </w:rPr>
        <w:t>khai</w:t>
      </w:r>
      <w:proofErr w:type="spellEnd"/>
      <w:r w:rsidRPr="00630021">
        <w:rPr>
          <w:lang w:val="en-US"/>
        </w:rPr>
        <w:t xml:space="preserve"> </w:t>
      </w:r>
      <w:proofErr w:type="spellStart"/>
      <w:r w:rsidRPr="00630021">
        <w:rPr>
          <w:lang w:val="en-US"/>
        </w:rPr>
        <w:t>thác</w:t>
      </w:r>
      <w:proofErr w:type="spellEnd"/>
      <w:r w:rsidRPr="00630021">
        <w:rPr>
          <w:lang w:val="en-US"/>
        </w:rPr>
        <w:t xml:space="preserve"> </w:t>
      </w:r>
      <w:proofErr w:type="spellStart"/>
      <w:r w:rsidRPr="00630021">
        <w:rPr>
          <w:lang w:val="en-US"/>
        </w:rPr>
        <w:t>để</w:t>
      </w:r>
      <w:proofErr w:type="spellEnd"/>
      <w:r w:rsidRPr="00630021">
        <w:rPr>
          <w:lang w:val="en-US"/>
        </w:rPr>
        <w:t xml:space="preserve"> </w:t>
      </w:r>
      <w:proofErr w:type="spellStart"/>
      <w:r w:rsidRPr="00630021">
        <w:rPr>
          <w:lang w:val="en-US"/>
        </w:rPr>
        <w:t>chèn</w:t>
      </w:r>
      <w:proofErr w:type="spellEnd"/>
      <w:r w:rsidRPr="00630021">
        <w:rPr>
          <w:lang w:val="en-US"/>
        </w:rPr>
        <w:t xml:space="preserve"> </w:t>
      </w:r>
      <w:proofErr w:type="spellStart"/>
      <w:r w:rsidRPr="00630021">
        <w:rPr>
          <w:lang w:val="en-US"/>
        </w:rPr>
        <w:t>mã</w:t>
      </w:r>
      <w:proofErr w:type="spellEnd"/>
      <w:r w:rsidRPr="00630021">
        <w:rPr>
          <w:lang w:val="en-US"/>
        </w:rPr>
        <w:t xml:space="preserve"> </w:t>
      </w:r>
      <w:proofErr w:type="spellStart"/>
      <w:r w:rsidRPr="00630021">
        <w:rPr>
          <w:lang w:val="en-US"/>
        </w:rPr>
        <w:t>độc</w:t>
      </w:r>
      <w:proofErr w:type="spellEnd"/>
      <w:r w:rsidRPr="00630021">
        <w:rPr>
          <w:lang w:val="en-US"/>
        </w:rPr>
        <w:t xml:space="preserve"> </w:t>
      </w:r>
      <w:proofErr w:type="spellStart"/>
      <w:r w:rsidRPr="00630021">
        <w:rPr>
          <w:lang w:val="en-US"/>
        </w:rPr>
        <w:t>hoặc</w:t>
      </w:r>
      <w:proofErr w:type="spellEnd"/>
      <w:r w:rsidRPr="00630021">
        <w:rPr>
          <w:lang w:val="en-US"/>
        </w:rPr>
        <w:t xml:space="preserve"> </w:t>
      </w:r>
      <w:proofErr w:type="spellStart"/>
      <w:r w:rsidRPr="00630021">
        <w:rPr>
          <w:lang w:val="en-US"/>
        </w:rPr>
        <w:t>thực</w:t>
      </w:r>
      <w:proofErr w:type="spellEnd"/>
      <w:r w:rsidRPr="00630021">
        <w:rPr>
          <w:lang w:val="en-US"/>
        </w:rPr>
        <w:t xml:space="preserve"> </w:t>
      </w:r>
      <w:proofErr w:type="spellStart"/>
      <w:r w:rsidRPr="00630021">
        <w:rPr>
          <w:lang w:val="en-US"/>
        </w:rPr>
        <w:t>hiện</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hành</w:t>
      </w:r>
      <w:proofErr w:type="spellEnd"/>
      <w:r w:rsidRPr="00630021">
        <w:rPr>
          <w:lang w:val="en-US"/>
        </w:rPr>
        <w:t xml:space="preserve"> vi </w:t>
      </w:r>
      <w:proofErr w:type="spellStart"/>
      <w:r w:rsidRPr="00630021">
        <w:rPr>
          <w:lang w:val="en-US"/>
        </w:rPr>
        <w:t>tấn</w:t>
      </w:r>
      <w:proofErr w:type="spellEnd"/>
      <w:r w:rsidRPr="00630021">
        <w:rPr>
          <w:lang w:val="en-US"/>
        </w:rPr>
        <w:t xml:space="preserve"> </w:t>
      </w:r>
      <w:proofErr w:type="spellStart"/>
      <w:r w:rsidRPr="00630021">
        <w:rPr>
          <w:lang w:val="en-US"/>
        </w:rPr>
        <w:t>công</w:t>
      </w:r>
      <w:proofErr w:type="spellEnd"/>
      <w:r w:rsidRPr="00630021">
        <w:rPr>
          <w:lang w:val="en-US"/>
        </w:rPr>
        <w:t xml:space="preserve"> </w:t>
      </w:r>
      <w:proofErr w:type="spellStart"/>
      <w:r w:rsidRPr="00630021">
        <w:rPr>
          <w:lang w:val="en-US"/>
        </w:rPr>
        <w:t>như</w:t>
      </w:r>
      <w:proofErr w:type="spellEnd"/>
      <w:r w:rsidRPr="00630021">
        <w:rPr>
          <w:lang w:val="en-US"/>
        </w:rPr>
        <w:t xml:space="preserve"> Cross-site Scripting (XSS). </w:t>
      </w:r>
      <w:proofErr w:type="spellStart"/>
      <w:r w:rsidRPr="00630021">
        <w:rPr>
          <w:lang w:val="en-US"/>
        </w:rPr>
        <w:t>Việc</w:t>
      </w:r>
      <w:proofErr w:type="spellEnd"/>
      <w:r w:rsidRPr="00630021">
        <w:rPr>
          <w:lang w:val="en-US"/>
        </w:rPr>
        <w:t xml:space="preserve"> </w:t>
      </w:r>
      <w:proofErr w:type="spellStart"/>
      <w:r w:rsidRPr="00630021">
        <w:rPr>
          <w:lang w:val="en-US"/>
        </w:rPr>
        <w:t>thiếu</w:t>
      </w:r>
      <w:proofErr w:type="spellEnd"/>
      <w:r w:rsidRPr="00630021">
        <w:rPr>
          <w:lang w:val="en-US"/>
        </w:rPr>
        <w:t xml:space="preserve"> </w:t>
      </w:r>
      <w:proofErr w:type="spellStart"/>
      <w:r w:rsidRPr="00630021">
        <w:rPr>
          <w:lang w:val="en-US"/>
        </w:rPr>
        <w:t>kiểm</w:t>
      </w:r>
      <w:proofErr w:type="spellEnd"/>
      <w:r w:rsidRPr="00630021">
        <w:rPr>
          <w:lang w:val="en-US"/>
        </w:rPr>
        <w:t xml:space="preserve"> </w:t>
      </w:r>
      <w:proofErr w:type="spellStart"/>
      <w:r w:rsidRPr="00630021">
        <w:rPr>
          <w:lang w:val="en-US"/>
        </w:rPr>
        <w:t>soát</w:t>
      </w:r>
      <w:proofErr w:type="spellEnd"/>
      <w:r w:rsidRPr="00630021">
        <w:rPr>
          <w:lang w:val="en-US"/>
        </w:rPr>
        <w:t xml:space="preserve"> </w:t>
      </w:r>
      <w:proofErr w:type="spellStart"/>
      <w:r w:rsidRPr="00630021">
        <w:rPr>
          <w:lang w:val="en-US"/>
        </w:rPr>
        <w:t>truy</w:t>
      </w:r>
      <w:proofErr w:type="spellEnd"/>
      <w:r w:rsidRPr="00630021">
        <w:rPr>
          <w:lang w:val="en-US"/>
        </w:rPr>
        <w:t xml:space="preserve"> </w:t>
      </w:r>
      <w:proofErr w:type="spellStart"/>
      <w:r w:rsidRPr="00630021">
        <w:rPr>
          <w:lang w:val="en-US"/>
        </w:rPr>
        <w:t>cập</w:t>
      </w:r>
      <w:proofErr w:type="spellEnd"/>
      <w:r w:rsidRPr="00630021">
        <w:rPr>
          <w:lang w:val="en-US"/>
        </w:rPr>
        <w:t xml:space="preserve"> </w:t>
      </w:r>
      <w:proofErr w:type="spellStart"/>
      <w:r w:rsidRPr="00630021">
        <w:rPr>
          <w:lang w:val="en-US"/>
        </w:rPr>
        <w:t>tệp</w:t>
      </w:r>
      <w:proofErr w:type="spellEnd"/>
      <w:r w:rsidRPr="00630021">
        <w:rPr>
          <w:lang w:val="en-US"/>
        </w:rPr>
        <w:t xml:space="preserve"> </w:t>
      </w:r>
      <w:proofErr w:type="spellStart"/>
      <w:r w:rsidRPr="00630021">
        <w:rPr>
          <w:lang w:val="en-US"/>
        </w:rPr>
        <w:t>từ</w:t>
      </w:r>
      <w:proofErr w:type="spellEnd"/>
      <w:r w:rsidRPr="00630021">
        <w:rPr>
          <w:lang w:val="en-US"/>
        </w:rPr>
        <w:t xml:space="preserve"> </w:t>
      </w:r>
      <w:proofErr w:type="spellStart"/>
      <w:r w:rsidRPr="00630021">
        <w:rPr>
          <w:lang w:val="en-US"/>
        </w:rPr>
        <w:t>phía</w:t>
      </w:r>
      <w:proofErr w:type="spellEnd"/>
      <w:r w:rsidRPr="00630021">
        <w:rPr>
          <w:lang w:val="en-US"/>
        </w:rPr>
        <w:t xml:space="preserve"> </w:t>
      </w:r>
      <w:proofErr w:type="spellStart"/>
      <w:r w:rsidRPr="00630021">
        <w:rPr>
          <w:lang w:val="en-US"/>
        </w:rPr>
        <w:t>máy</w:t>
      </w:r>
      <w:proofErr w:type="spellEnd"/>
      <w:r w:rsidRPr="00630021">
        <w:rPr>
          <w:lang w:val="en-US"/>
        </w:rPr>
        <w:t xml:space="preserve"> </w:t>
      </w:r>
      <w:proofErr w:type="spellStart"/>
      <w:r w:rsidRPr="00630021">
        <w:rPr>
          <w:lang w:val="en-US"/>
        </w:rPr>
        <w:t>người</w:t>
      </w:r>
      <w:proofErr w:type="spellEnd"/>
      <w:r w:rsidRPr="00630021">
        <w:rPr>
          <w:lang w:val="en-US"/>
        </w:rPr>
        <w:t xml:space="preserve"> </w:t>
      </w:r>
      <w:proofErr w:type="spellStart"/>
      <w:r w:rsidRPr="00630021">
        <w:rPr>
          <w:lang w:val="en-US"/>
        </w:rPr>
        <w:t>dùng</w:t>
      </w:r>
      <w:proofErr w:type="spellEnd"/>
      <w:r w:rsidRPr="00630021">
        <w:rPr>
          <w:lang w:val="en-US"/>
        </w:rPr>
        <w:t xml:space="preserve"> </w:t>
      </w:r>
      <w:proofErr w:type="spellStart"/>
      <w:r w:rsidRPr="00630021">
        <w:rPr>
          <w:lang w:val="en-US"/>
        </w:rPr>
        <w:t>khiến</w:t>
      </w:r>
      <w:proofErr w:type="spellEnd"/>
      <w:r w:rsidRPr="00630021">
        <w:rPr>
          <w:lang w:val="en-US"/>
        </w:rPr>
        <w:t xml:space="preserve"> JavaScript </w:t>
      </w:r>
      <w:proofErr w:type="spellStart"/>
      <w:r w:rsidRPr="00630021">
        <w:rPr>
          <w:lang w:val="en-US"/>
        </w:rPr>
        <w:t>trở</w:t>
      </w:r>
      <w:proofErr w:type="spellEnd"/>
      <w:r w:rsidRPr="00630021">
        <w:rPr>
          <w:lang w:val="en-US"/>
        </w:rPr>
        <w:t xml:space="preserve"> </w:t>
      </w:r>
      <w:proofErr w:type="spellStart"/>
      <w:r w:rsidRPr="00630021">
        <w:rPr>
          <w:lang w:val="en-US"/>
        </w:rPr>
        <w:t>nên</w:t>
      </w:r>
      <w:proofErr w:type="spellEnd"/>
      <w:r w:rsidRPr="00630021">
        <w:rPr>
          <w:lang w:val="en-US"/>
        </w:rPr>
        <w:t xml:space="preserve"> </w:t>
      </w:r>
      <w:proofErr w:type="spellStart"/>
      <w:r w:rsidRPr="00630021">
        <w:rPr>
          <w:lang w:val="en-US"/>
        </w:rPr>
        <w:t>kém</w:t>
      </w:r>
      <w:proofErr w:type="spellEnd"/>
      <w:r w:rsidRPr="00630021">
        <w:rPr>
          <w:lang w:val="en-US"/>
        </w:rPr>
        <w:t xml:space="preserve"> an </w:t>
      </w:r>
      <w:proofErr w:type="spellStart"/>
      <w:r w:rsidRPr="00630021">
        <w:rPr>
          <w:lang w:val="en-US"/>
        </w:rPr>
        <w:t>toàn</w:t>
      </w:r>
      <w:proofErr w:type="spellEnd"/>
      <w:r w:rsidRPr="00630021">
        <w:rPr>
          <w:lang w:val="en-US"/>
        </w:rPr>
        <w:t xml:space="preserve"> </w:t>
      </w:r>
      <w:proofErr w:type="spellStart"/>
      <w:r w:rsidRPr="00630021">
        <w:rPr>
          <w:lang w:val="en-US"/>
        </w:rPr>
        <w:t>hơn</w:t>
      </w:r>
      <w:proofErr w:type="spellEnd"/>
      <w:r w:rsidRPr="00630021">
        <w:rPr>
          <w:lang w:val="en-US"/>
        </w:rPr>
        <w:t xml:space="preserve"> so </w:t>
      </w:r>
      <w:proofErr w:type="spellStart"/>
      <w:r w:rsidRPr="00630021">
        <w:rPr>
          <w:lang w:val="en-US"/>
        </w:rPr>
        <w:t>với</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ngôn</w:t>
      </w:r>
      <w:proofErr w:type="spellEnd"/>
      <w:r w:rsidRPr="00630021">
        <w:rPr>
          <w:lang w:val="en-US"/>
        </w:rPr>
        <w:t xml:space="preserve"> </w:t>
      </w:r>
      <w:proofErr w:type="spellStart"/>
      <w:r w:rsidRPr="00630021">
        <w:rPr>
          <w:lang w:val="en-US"/>
        </w:rPr>
        <w:t>ngữ</w:t>
      </w:r>
      <w:proofErr w:type="spellEnd"/>
      <w:r w:rsidRPr="00630021">
        <w:rPr>
          <w:lang w:val="en-US"/>
        </w:rPr>
        <w:t xml:space="preserve"> </w:t>
      </w:r>
      <w:proofErr w:type="spellStart"/>
      <w:r w:rsidRPr="00630021">
        <w:rPr>
          <w:lang w:val="en-US"/>
        </w:rPr>
        <w:t>phía</w:t>
      </w:r>
      <w:proofErr w:type="spellEnd"/>
      <w:r w:rsidRPr="00630021">
        <w:rPr>
          <w:lang w:val="en-US"/>
        </w:rPr>
        <w:t xml:space="preserve"> server.</w:t>
      </w:r>
    </w:p>
    <w:p w14:paraId="20C2A41C" w14:textId="2E2CF835" w:rsidR="00630021" w:rsidRPr="00630021" w:rsidRDefault="00630021" w:rsidP="00DE6361">
      <w:pPr>
        <w:spacing w:line="360" w:lineRule="auto"/>
        <w:ind w:firstLine="284"/>
        <w:rPr>
          <w:lang w:val="en-US"/>
        </w:rPr>
      </w:pPr>
      <w:proofErr w:type="spellStart"/>
      <w:r w:rsidRPr="00630021">
        <w:rPr>
          <w:lang w:val="en-US"/>
        </w:rPr>
        <w:t>Không</w:t>
      </w:r>
      <w:proofErr w:type="spellEnd"/>
      <w:r w:rsidRPr="00630021">
        <w:rPr>
          <w:lang w:val="en-US"/>
        </w:rPr>
        <w:t xml:space="preserve"> </w:t>
      </w:r>
      <w:proofErr w:type="spellStart"/>
      <w:r w:rsidRPr="00630021">
        <w:rPr>
          <w:lang w:val="en-US"/>
        </w:rPr>
        <w:t>tương</w:t>
      </w:r>
      <w:proofErr w:type="spellEnd"/>
      <w:r w:rsidRPr="00630021">
        <w:rPr>
          <w:lang w:val="en-US"/>
        </w:rPr>
        <w:t xml:space="preserve"> </w:t>
      </w:r>
      <w:proofErr w:type="spellStart"/>
      <w:r w:rsidRPr="00630021">
        <w:rPr>
          <w:lang w:val="en-US"/>
        </w:rPr>
        <w:t>thích</w:t>
      </w:r>
      <w:proofErr w:type="spellEnd"/>
      <w:r w:rsidRPr="00630021">
        <w:rPr>
          <w:lang w:val="en-US"/>
        </w:rPr>
        <w:t xml:space="preserve"> </w:t>
      </w:r>
      <w:proofErr w:type="spellStart"/>
      <w:r w:rsidRPr="00630021">
        <w:rPr>
          <w:lang w:val="en-US"/>
        </w:rPr>
        <w:t>hoàn</w:t>
      </w:r>
      <w:proofErr w:type="spellEnd"/>
      <w:r w:rsidRPr="00630021">
        <w:rPr>
          <w:lang w:val="en-US"/>
        </w:rPr>
        <w:t xml:space="preserve"> </w:t>
      </w:r>
      <w:proofErr w:type="spellStart"/>
      <w:r w:rsidRPr="00630021">
        <w:rPr>
          <w:lang w:val="en-US"/>
        </w:rPr>
        <w:t>toàn</w:t>
      </w:r>
      <w:proofErr w:type="spellEnd"/>
      <w:r w:rsidRPr="00630021">
        <w:rPr>
          <w:lang w:val="en-US"/>
        </w:rPr>
        <w:t xml:space="preserve"> </w:t>
      </w:r>
      <w:proofErr w:type="spellStart"/>
      <w:r w:rsidRPr="00630021">
        <w:rPr>
          <w:lang w:val="en-US"/>
        </w:rPr>
        <w:t>giữa</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trình</w:t>
      </w:r>
      <w:proofErr w:type="spellEnd"/>
      <w:r w:rsidRPr="00630021">
        <w:rPr>
          <w:lang w:val="en-US"/>
        </w:rPr>
        <w:t xml:space="preserve"> </w:t>
      </w:r>
      <w:proofErr w:type="spellStart"/>
      <w:r w:rsidRPr="00630021">
        <w:rPr>
          <w:lang w:val="en-US"/>
        </w:rPr>
        <w:t>duyệt</w:t>
      </w:r>
      <w:proofErr w:type="spellEnd"/>
      <w:r w:rsidRPr="00630021">
        <w:rPr>
          <w:lang w:val="en-US"/>
        </w:rPr>
        <w:t>:</w:t>
      </w:r>
      <w:r w:rsidR="00C61FEB">
        <w:rPr>
          <w:lang w:val="en-US"/>
        </w:rPr>
        <w:t xml:space="preserve"> </w:t>
      </w:r>
      <w:proofErr w:type="spellStart"/>
      <w:r w:rsidRPr="00630021">
        <w:rPr>
          <w:lang w:val="en-US"/>
        </w:rPr>
        <w:t>Một</w:t>
      </w:r>
      <w:proofErr w:type="spellEnd"/>
      <w:r w:rsidRPr="00630021">
        <w:rPr>
          <w:lang w:val="en-US"/>
        </w:rPr>
        <w:t xml:space="preserve"> </w:t>
      </w:r>
      <w:proofErr w:type="spellStart"/>
      <w:r w:rsidRPr="00630021">
        <w:rPr>
          <w:lang w:val="en-US"/>
        </w:rPr>
        <w:t>số</w:t>
      </w:r>
      <w:proofErr w:type="spellEnd"/>
      <w:r w:rsidRPr="00630021">
        <w:rPr>
          <w:lang w:val="en-US"/>
        </w:rPr>
        <w:t xml:space="preserve"> </w:t>
      </w:r>
      <w:proofErr w:type="spellStart"/>
      <w:r w:rsidRPr="00630021">
        <w:rPr>
          <w:lang w:val="en-US"/>
        </w:rPr>
        <w:t>trình</w:t>
      </w:r>
      <w:proofErr w:type="spellEnd"/>
      <w:r w:rsidRPr="00630021">
        <w:rPr>
          <w:lang w:val="en-US"/>
        </w:rPr>
        <w:t xml:space="preserve"> </w:t>
      </w:r>
      <w:proofErr w:type="spellStart"/>
      <w:r w:rsidRPr="00630021">
        <w:rPr>
          <w:lang w:val="en-US"/>
        </w:rPr>
        <w:t>duyệt</w:t>
      </w:r>
      <w:proofErr w:type="spellEnd"/>
      <w:r w:rsidRPr="00630021">
        <w:rPr>
          <w:lang w:val="en-US"/>
        </w:rPr>
        <w:t xml:space="preserve"> </w:t>
      </w:r>
      <w:proofErr w:type="spellStart"/>
      <w:r w:rsidRPr="00630021">
        <w:rPr>
          <w:lang w:val="en-US"/>
        </w:rPr>
        <w:t>cũ</w:t>
      </w:r>
      <w:proofErr w:type="spellEnd"/>
      <w:r w:rsidRPr="00630021">
        <w:rPr>
          <w:lang w:val="en-US"/>
        </w:rPr>
        <w:t xml:space="preserve"> </w:t>
      </w:r>
      <w:proofErr w:type="spellStart"/>
      <w:r w:rsidRPr="00630021">
        <w:rPr>
          <w:lang w:val="en-US"/>
        </w:rPr>
        <w:t>hoặc</w:t>
      </w:r>
      <w:proofErr w:type="spellEnd"/>
      <w:r w:rsidRPr="00630021">
        <w:rPr>
          <w:lang w:val="en-US"/>
        </w:rPr>
        <w:t xml:space="preserve"> </w:t>
      </w:r>
      <w:proofErr w:type="spellStart"/>
      <w:r w:rsidRPr="00630021">
        <w:rPr>
          <w:lang w:val="en-US"/>
        </w:rPr>
        <w:t>trình</w:t>
      </w:r>
      <w:proofErr w:type="spellEnd"/>
      <w:r w:rsidRPr="00630021">
        <w:rPr>
          <w:lang w:val="en-US"/>
        </w:rPr>
        <w:t xml:space="preserve"> </w:t>
      </w:r>
      <w:proofErr w:type="spellStart"/>
      <w:r w:rsidRPr="00630021">
        <w:rPr>
          <w:lang w:val="en-US"/>
        </w:rPr>
        <w:t>duyệt</w:t>
      </w:r>
      <w:proofErr w:type="spellEnd"/>
      <w:r w:rsidRPr="00630021">
        <w:rPr>
          <w:lang w:val="en-US"/>
        </w:rPr>
        <w:t xml:space="preserve"> </w:t>
      </w:r>
      <w:proofErr w:type="spellStart"/>
      <w:r w:rsidRPr="00630021">
        <w:rPr>
          <w:lang w:val="en-US"/>
        </w:rPr>
        <w:t>có</w:t>
      </w:r>
      <w:proofErr w:type="spellEnd"/>
      <w:r w:rsidRPr="00630021">
        <w:rPr>
          <w:lang w:val="en-US"/>
        </w:rPr>
        <w:t xml:space="preserve"> </w:t>
      </w:r>
      <w:proofErr w:type="spellStart"/>
      <w:r w:rsidRPr="00630021">
        <w:rPr>
          <w:lang w:val="en-US"/>
        </w:rPr>
        <w:t>cấu</w:t>
      </w:r>
      <w:proofErr w:type="spellEnd"/>
      <w:r w:rsidRPr="00630021">
        <w:rPr>
          <w:lang w:val="en-US"/>
        </w:rPr>
        <w:t xml:space="preserve"> </w:t>
      </w:r>
      <w:proofErr w:type="spellStart"/>
      <w:r w:rsidRPr="00630021">
        <w:rPr>
          <w:lang w:val="en-US"/>
        </w:rPr>
        <w:t>hình</w:t>
      </w:r>
      <w:proofErr w:type="spellEnd"/>
      <w:r w:rsidRPr="00630021">
        <w:rPr>
          <w:lang w:val="en-US"/>
        </w:rPr>
        <w:t xml:space="preserve"> </w:t>
      </w:r>
      <w:proofErr w:type="spellStart"/>
      <w:r w:rsidRPr="00630021">
        <w:rPr>
          <w:lang w:val="en-US"/>
        </w:rPr>
        <w:t>đặc</w:t>
      </w:r>
      <w:proofErr w:type="spellEnd"/>
      <w:r w:rsidRPr="00630021">
        <w:rPr>
          <w:lang w:val="en-US"/>
        </w:rPr>
        <w:t xml:space="preserve"> </w:t>
      </w:r>
      <w:proofErr w:type="spellStart"/>
      <w:r w:rsidRPr="00630021">
        <w:rPr>
          <w:lang w:val="en-US"/>
        </w:rPr>
        <w:t>biệt</w:t>
      </w:r>
      <w:proofErr w:type="spellEnd"/>
      <w:r w:rsidRPr="00630021">
        <w:rPr>
          <w:lang w:val="en-US"/>
        </w:rPr>
        <w:t xml:space="preserve"> </w:t>
      </w:r>
      <w:proofErr w:type="spellStart"/>
      <w:r w:rsidRPr="00630021">
        <w:rPr>
          <w:lang w:val="en-US"/>
        </w:rPr>
        <w:t>có</w:t>
      </w:r>
      <w:proofErr w:type="spellEnd"/>
      <w:r w:rsidRPr="00630021">
        <w:rPr>
          <w:lang w:val="en-US"/>
        </w:rPr>
        <w:t xml:space="preserve"> </w:t>
      </w:r>
      <w:proofErr w:type="spellStart"/>
      <w:r w:rsidRPr="00630021">
        <w:rPr>
          <w:lang w:val="en-US"/>
        </w:rPr>
        <w:t>thể</w:t>
      </w:r>
      <w:proofErr w:type="spellEnd"/>
      <w:r w:rsidRPr="00630021">
        <w:rPr>
          <w:lang w:val="en-US"/>
        </w:rPr>
        <w:t xml:space="preserve"> </w:t>
      </w:r>
      <w:proofErr w:type="spellStart"/>
      <w:r w:rsidRPr="00630021">
        <w:rPr>
          <w:lang w:val="en-US"/>
        </w:rPr>
        <w:t>không</w:t>
      </w:r>
      <w:proofErr w:type="spellEnd"/>
      <w:r w:rsidRPr="00630021">
        <w:rPr>
          <w:lang w:val="en-US"/>
        </w:rPr>
        <w:t xml:space="preserve"> </w:t>
      </w:r>
      <w:proofErr w:type="spellStart"/>
      <w:r w:rsidRPr="00630021">
        <w:rPr>
          <w:lang w:val="en-US"/>
        </w:rPr>
        <w:t>hỗ</w:t>
      </w:r>
      <w:proofErr w:type="spellEnd"/>
      <w:r w:rsidRPr="00630021">
        <w:rPr>
          <w:lang w:val="en-US"/>
        </w:rPr>
        <w:t xml:space="preserve"> </w:t>
      </w:r>
      <w:proofErr w:type="spellStart"/>
      <w:r w:rsidRPr="00630021">
        <w:rPr>
          <w:lang w:val="en-US"/>
        </w:rPr>
        <w:t>trợ</w:t>
      </w:r>
      <w:proofErr w:type="spellEnd"/>
      <w:r w:rsidRPr="00630021">
        <w:rPr>
          <w:lang w:val="en-US"/>
        </w:rPr>
        <w:t xml:space="preserve"> </w:t>
      </w:r>
      <w:proofErr w:type="spellStart"/>
      <w:r w:rsidRPr="00630021">
        <w:rPr>
          <w:lang w:val="en-US"/>
        </w:rPr>
        <w:t>đầy</w:t>
      </w:r>
      <w:proofErr w:type="spellEnd"/>
      <w:r w:rsidRPr="00630021">
        <w:rPr>
          <w:lang w:val="en-US"/>
        </w:rPr>
        <w:t xml:space="preserve"> </w:t>
      </w:r>
      <w:proofErr w:type="spellStart"/>
      <w:r w:rsidRPr="00630021">
        <w:rPr>
          <w:lang w:val="en-US"/>
        </w:rPr>
        <w:t>đủ</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tính</w:t>
      </w:r>
      <w:proofErr w:type="spellEnd"/>
      <w:r w:rsidRPr="00630021">
        <w:rPr>
          <w:lang w:val="en-US"/>
        </w:rPr>
        <w:t xml:space="preserve"> </w:t>
      </w:r>
      <w:proofErr w:type="spellStart"/>
      <w:r w:rsidRPr="00630021">
        <w:rPr>
          <w:lang w:val="en-US"/>
        </w:rPr>
        <w:t>năng</w:t>
      </w:r>
      <w:proofErr w:type="spellEnd"/>
      <w:r w:rsidRPr="00630021">
        <w:rPr>
          <w:lang w:val="en-US"/>
        </w:rPr>
        <w:t xml:space="preserve"> JavaScript </w:t>
      </w:r>
      <w:proofErr w:type="spellStart"/>
      <w:r w:rsidRPr="00630021">
        <w:rPr>
          <w:lang w:val="en-US"/>
        </w:rPr>
        <w:t>hiện</w:t>
      </w:r>
      <w:proofErr w:type="spellEnd"/>
      <w:r w:rsidRPr="00630021">
        <w:rPr>
          <w:lang w:val="en-US"/>
        </w:rPr>
        <w:t xml:space="preserve"> </w:t>
      </w:r>
      <w:proofErr w:type="spellStart"/>
      <w:r w:rsidRPr="00630021">
        <w:rPr>
          <w:lang w:val="en-US"/>
        </w:rPr>
        <w:t>đại</w:t>
      </w:r>
      <w:proofErr w:type="spellEnd"/>
      <w:r w:rsidRPr="00630021">
        <w:rPr>
          <w:lang w:val="en-US"/>
        </w:rPr>
        <w:t xml:space="preserve">. </w:t>
      </w:r>
      <w:proofErr w:type="spellStart"/>
      <w:r w:rsidRPr="00630021">
        <w:rPr>
          <w:lang w:val="en-US"/>
        </w:rPr>
        <w:t>Điều</w:t>
      </w:r>
      <w:proofErr w:type="spellEnd"/>
      <w:r w:rsidRPr="00630021">
        <w:rPr>
          <w:lang w:val="en-US"/>
        </w:rPr>
        <w:t xml:space="preserve"> </w:t>
      </w:r>
      <w:proofErr w:type="spellStart"/>
      <w:r w:rsidRPr="00630021">
        <w:rPr>
          <w:lang w:val="en-US"/>
        </w:rPr>
        <w:t>này</w:t>
      </w:r>
      <w:proofErr w:type="spellEnd"/>
      <w:r w:rsidRPr="00630021">
        <w:rPr>
          <w:lang w:val="en-US"/>
        </w:rPr>
        <w:t xml:space="preserve"> </w:t>
      </w:r>
      <w:proofErr w:type="spellStart"/>
      <w:r w:rsidRPr="00630021">
        <w:rPr>
          <w:lang w:val="en-US"/>
        </w:rPr>
        <w:t>có</w:t>
      </w:r>
      <w:proofErr w:type="spellEnd"/>
      <w:r w:rsidRPr="00630021">
        <w:rPr>
          <w:lang w:val="en-US"/>
        </w:rPr>
        <w:t xml:space="preserve"> </w:t>
      </w:r>
      <w:proofErr w:type="spellStart"/>
      <w:r w:rsidRPr="00630021">
        <w:rPr>
          <w:lang w:val="en-US"/>
        </w:rPr>
        <w:t>thể</w:t>
      </w:r>
      <w:proofErr w:type="spellEnd"/>
      <w:r w:rsidRPr="00630021">
        <w:rPr>
          <w:lang w:val="en-US"/>
        </w:rPr>
        <w:t xml:space="preserve"> </w:t>
      </w:r>
      <w:proofErr w:type="spellStart"/>
      <w:r w:rsidRPr="00630021">
        <w:rPr>
          <w:lang w:val="en-US"/>
        </w:rPr>
        <w:t>gây</w:t>
      </w:r>
      <w:proofErr w:type="spellEnd"/>
      <w:r w:rsidRPr="00630021">
        <w:rPr>
          <w:lang w:val="en-US"/>
        </w:rPr>
        <w:t xml:space="preserve"> </w:t>
      </w:r>
      <w:proofErr w:type="spellStart"/>
      <w:r w:rsidRPr="00630021">
        <w:rPr>
          <w:lang w:val="en-US"/>
        </w:rPr>
        <w:t>ra</w:t>
      </w:r>
      <w:proofErr w:type="spellEnd"/>
      <w:r w:rsidRPr="00630021">
        <w:rPr>
          <w:lang w:val="en-US"/>
        </w:rPr>
        <w:t xml:space="preserve"> </w:t>
      </w:r>
      <w:proofErr w:type="spellStart"/>
      <w:r w:rsidRPr="00630021">
        <w:rPr>
          <w:lang w:val="en-US"/>
        </w:rPr>
        <w:t>lỗi</w:t>
      </w:r>
      <w:proofErr w:type="spellEnd"/>
      <w:r w:rsidRPr="00630021">
        <w:rPr>
          <w:lang w:val="en-US"/>
        </w:rPr>
        <w:t xml:space="preserve"> </w:t>
      </w:r>
      <w:proofErr w:type="spellStart"/>
      <w:r w:rsidRPr="00630021">
        <w:rPr>
          <w:lang w:val="en-US"/>
        </w:rPr>
        <w:t>hiển</w:t>
      </w:r>
      <w:proofErr w:type="spellEnd"/>
      <w:r w:rsidRPr="00630021">
        <w:rPr>
          <w:lang w:val="en-US"/>
        </w:rPr>
        <w:t xml:space="preserve"> </w:t>
      </w:r>
      <w:proofErr w:type="spellStart"/>
      <w:r w:rsidRPr="00630021">
        <w:rPr>
          <w:lang w:val="en-US"/>
        </w:rPr>
        <w:t>thị</w:t>
      </w:r>
      <w:proofErr w:type="spellEnd"/>
      <w:r w:rsidRPr="00630021">
        <w:rPr>
          <w:lang w:val="en-US"/>
        </w:rPr>
        <w:t xml:space="preserve"> </w:t>
      </w:r>
      <w:proofErr w:type="spellStart"/>
      <w:r w:rsidRPr="00630021">
        <w:rPr>
          <w:lang w:val="en-US"/>
        </w:rPr>
        <w:t>hoặc</w:t>
      </w:r>
      <w:proofErr w:type="spellEnd"/>
      <w:r w:rsidRPr="00630021">
        <w:rPr>
          <w:lang w:val="en-US"/>
        </w:rPr>
        <w:t xml:space="preserve"> </w:t>
      </w:r>
      <w:proofErr w:type="spellStart"/>
      <w:r w:rsidRPr="00630021">
        <w:rPr>
          <w:lang w:val="en-US"/>
        </w:rPr>
        <w:t>làm</w:t>
      </w:r>
      <w:proofErr w:type="spellEnd"/>
      <w:r w:rsidRPr="00630021">
        <w:rPr>
          <w:lang w:val="en-US"/>
        </w:rPr>
        <w:t xml:space="preserve"> </w:t>
      </w:r>
      <w:proofErr w:type="spellStart"/>
      <w:r w:rsidRPr="00630021">
        <w:rPr>
          <w:lang w:val="en-US"/>
        </w:rPr>
        <w:t>gián</w:t>
      </w:r>
      <w:proofErr w:type="spellEnd"/>
      <w:r w:rsidRPr="00630021">
        <w:rPr>
          <w:lang w:val="en-US"/>
        </w:rPr>
        <w:t xml:space="preserve"> </w:t>
      </w:r>
      <w:proofErr w:type="spellStart"/>
      <w:r w:rsidRPr="00630021">
        <w:rPr>
          <w:lang w:val="en-US"/>
        </w:rPr>
        <w:t>đoạn</w:t>
      </w:r>
      <w:proofErr w:type="spellEnd"/>
      <w:r w:rsidRPr="00630021">
        <w:rPr>
          <w:lang w:val="en-US"/>
        </w:rPr>
        <w:t xml:space="preserve"> </w:t>
      </w:r>
      <w:proofErr w:type="spellStart"/>
      <w:r w:rsidRPr="00630021">
        <w:rPr>
          <w:lang w:val="en-US"/>
        </w:rPr>
        <w:t>chức</w:t>
      </w:r>
      <w:proofErr w:type="spellEnd"/>
      <w:r w:rsidRPr="00630021">
        <w:rPr>
          <w:lang w:val="en-US"/>
        </w:rPr>
        <w:t xml:space="preserve"> </w:t>
      </w:r>
      <w:proofErr w:type="spellStart"/>
      <w:r w:rsidRPr="00630021">
        <w:rPr>
          <w:lang w:val="en-US"/>
        </w:rPr>
        <w:t>năng</w:t>
      </w:r>
      <w:proofErr w:type="spellEnd"/>
      <w:r w:rsidRPr="00630021">
        <w:rPr>
          <w:lang w:val="en-US"/>
        </w:rPr>
        <w:t xml:space="preserve"> </w:t>
      </w:r>
      <w:proofErr w:type="spellStart"/>
      <w:r w:rsidRPr="00630021">
        <w:rPr>
          <w:lang w:val="en-US"/>
        </w:rPr>
        <w:t>trên</w:t>
      </w:r>
      <w:proofErr w:type="spellEnd"/>
      <w:r w:rsidRPr="00630021">
        <w:rPr>
          <w:lang w:val="en-US"/>
        </w:rPr>
        <w:t xml:space="preserve"> website </w:t>
      </w:r>
      <w:proofErr w:type="spellStart"/>
      <w:r w:rsidRPr="00630021">
        <w:rPr>
          <w:lang w:val="en-US"/>
        </w:rPr>
        <w:t>nếu</w:t>
      </w:r>
      <w:proofErr w:type="spellEnd"/>
      <w:r w:rsidRPr="00630021">
        <w:rPr>
          <w:lang w:val="en-US"/>
        </w:rPr>
        <w:t xml:space="preserve"> </w:t>
      </w:r>
      <w:proofErr w:type="spellStart"/>
      <w:r w:rsidRPr="00630021">
        <w:rPr>
          <w:lang w:val="en-US"/>
        </w:rPr>
        <w:t>không</w:t>
      </w:r>
      <w:proofErr w:type="spellEnd"/>
      <w:r w:rsidRPr="00630021">
        <w:rPr>
          <w:lang w:val="en-US"/>
        </w:rPr>
        <w:t xml:space="preserve"> </w:t>
      </w:r>
      <w:proofErr w:type="spellStart"/>
      <w:r w:rsidRPr="00630021">
        <w:rPr>
          <w:lang w:val="en-US"/>
        </w:rPr>
        <w:t>được</w:t>
      </w:r>
      <w:proofErr w:type="spellEnd"/>
      <w:r w:rsidRPr="00630021">
        <w:rPr>
          <w:lang w:val="en-US"/>
        </w:rPr>
        <w:t xml:space="preserve"> </w:t>
      </w:r>
      <w:proofErr w:type="spellStart"/>
      <w:r w:rsidRPr="00630021">
        <w:rPr>
          <w:lang w:val="en-US"/>
        </w:rPr>
        <w:t>kiểm</w:t>
      </w:r>
      <w:proofErr w:type="spellEnd"/>
      <w:r w:rsidRPr="00630021">
        <w:rPr>
          <w:lang w:val="en-US"/>
        </w:rPr>
        <w:t xml:space="preserve"> </w:t>
      </w:r>
      <w:proofErr w:type="spellStart"/>
      <w:r w:rsidRPr="00630021">
        <w:rPr>
          <w:lang w:val="en-US"/>
        </w:rPr>
        <w:t>tra</w:t>
      </w:r>
      <w:proofErr w:type="spellEnd"/>
      <w:r w:rsidRPr="00630021">
        <w:rPr>
          <w:lang w:val="en-US"/>
        </w:rPr>
        <w:t xml:space="preserve"> </w:t>
      </w:r>
      <w:proofErr w:type="spellStart"/>
      <w:r w:rsidRPr="00630021">
        <w:rPr>
          <w:lang w:val="en-US"/>
        </w:rPr>
        <w:t>và</w:t>
      </w:r>
      <w:proofErr w:type="spellEnd"/>
      <w:r w:rsidRPr="00630021">
        <w:rPr>
          <w:lang w:val="en-US"/>
        </w:rPr>
        <w:t xml:space="preserve"> </w:t>
      </w:r>
      <w:proofErr w:type="spellStart"/>
      <w:r w:rsidRPr="00630021">
        <w:rPr>
          <w:lang w:val="en-US"/>
        </w:rPr>
        <w:t>tối</w:t>
      </w:r>
      <w:proofErr w:type="spellEnd"/>
      <w:r w:rsidRPr="00630021">
        <w:rPr>
          <w:lang w:val="en-US"/>
        </w:rPr>
        <w:t xml:space="preserve"> </w:t>
      </w:r>
      <w:proofErr w:type="spellStart"/>
      <w:r w:rsidRPr="00630021">
        <w:rPr>
          <w:lang w:val="en-US"/>
        </w:rPr>
        <w:t>ưu</w:t>
      </w:r>
      <w:proofErr w:type="spellEnd"/>
      <w:r w:rsidRPr="00630021">
        <w:rPr>
          <w:lang w:val="en-US"/>
        </w:rPr>
        <w:t xml:space="preserve"> </w:t>
      </w:r>
      <w:proofErr w:type="spellStart"/>
      <w:r w:rsidRPr="00630021">
        <w:rPr>
          <w:lang w:val="en-US"/>
        </w:rPr>
        <w:t>hóa</w:t>
      </w:r>
      <w:proofErr w:type="spellEnd"/>
      <w:r w:rsidRPr="00630021">
        <w:rPr>
          <w:lang w:val="en-US"/>
        </w:rPr>
        <w:t xml:space="preserve"> </w:t>
      </w:r>
      <w:proofErr w:type="spellStart"/>
      <w:r w:rsidRPr="00630021">
        <w:rPr>
          <w:lang w:val="en-US"/>
        </w:rPr>
        <w:t>kỹ</w:t>
      </w:r>
      <w:proofErr w:type="spellEnd"/>
      <w:r w:rsidRPr="00630021">
        <w:rPr>
          <w:lang w:val="en-US"/>
        </w:rPr>
        <w:t xml:space="preserve"> </w:t>
      </w:r>
      <w:proofErr w:type="spellStart"/>
      <w:r w:rsidRPr="00630021">
        <w:rPr>
          <w:lang w:val="en-US"/>
        </w:rPr>
        <w:t>lưỡng</w:t>
      </w:r>
      <w:proofErr w:type="spellEnd"/>
      <w:r w:rsidRPr="00630021">
        <w:rPr>
          <w:lang w:val="en-US"/>
        </w:rPr>
        <w:t>.</w:t>
      </w:r>
    </w:p>
    <w:p w14:paraId="33E93F75" w14:textId="661E2109" w:rsidR="001A1839" w:rsidRPr="00C61FEB" w:rsidRDefault="00630021" w:rsidP="00DE6361">
      <w:pPr>
        <w:spacing w:line="360" w:lineRule="auto"/>
        <w:ind w:firstLine="567"/>
        <w:rPr>
          <w:lang w:val="en-US"/>
        </w:rPr>
      </w:pPr>
      <w:proofErr w:type="spellStart"/>
      <w:r w:rsidRPr="00630021">
        <w:rPr>
          <w:lang w:val="en-US"/>
        </w:rPr>
        <w:t>Khả</w:t>
      </w:r>
      <w:proofErr w:type="spellEnd"/>
      <w:r w:rsidRPr="00630021">
        <w:rPr>
          <w:lang w:val="en-US"/>
        </w:rPr>
        <w:t xml:space="preserve"> </w:t>
      </w:r>
      <w:proofErr w:type="spellStart"/>
      <w:r w:rsidRPr="00630021">
        <w:rPr>
          <w:lang w:val="en-US"/>
        </w:rPr>
        <w:t>năng</w:t>
      </w:r>
      <w:proofErr w:type="spellEnd"/>
      <w:r w:rsidRPr="00630021">
        <w:rPr>
          <w:lang w:val="en-US"/>
        </w:rPr>
        <w:t xml:space="preserve"> </w:t>
      </w:r>
      <w:proofErr w:type="spellStart"/>
      <w:r w:rsidRPr="00630021">
        <w:rPr>
          <w:lang w:val="en-US"/>
        </w:rPr>
        <w:t>hiển</w:t>
      </w:r>
      <w:proofErr w:type="spellEnd"/>
      <w:r w:rsidRPr="00630021">
        <w:rPr>
          <w:lang w:val="en-US"/>
        </w:rPr>
        <w:t xml:space="preserve"> </w:t>
      </w:r>
      <w:proofErr w:type="spellStart"/>
      <w:r w:rsidRPr="00630021">
        <w:rPr>
          <w:lang w:val="en-US"/>
        </w:rPr>
        <w:t>thị</w:t>
      </w:r>
      <w:proofErr w:type="spellEnd"/>
      <w:r w:rsidRPr="00630021">
        <w:rPr>
          <w:lang w:val="en-US"/>
        </w:rPr>
        <w:t xml:space="preserve"> </w:t>
      </w:r>
      <w:proofErr w:type="spellStart"/>
      <w:r w:rsidRPr="00630021">
        <w:rPr>
          <w:lang w:val="en-US"/>
        </w:rPr>
        <w:t>không</w:t>
      </w:r>
      <w:proofErr w:type="spellEnd"/>
      <w:r w:rsidRPr="00630021">
        <w:rPr>
          <w:lang w:val="en-US"/>
        </w:rPr>
        <w:t xml:space="preserve"> </w:t>
      </w:r>
      <w:proofErr w:type="spellStart"/>
      <w:r w:rsidRPr="00630021">
        <w:rPr>
          <w:lang w:val="en-US"/>
        </w:rPr>
        <w:t>đồng</w:t>
      </w:r>
      <w:proofErr w:type="spellEnd"/>
      <w:r w:rsidRPr="00630021">
        <w:rPr>
          <w:lang w:val="en-US"/>
        </w:rPr>
        <w:t xml:space="preserve"> </w:t>
      </w:r>
      <w:proofErr w:type="spellStart"/>
      <w:r w:rsidRPr="00630021">
        <w:rPr>
          <w:lang w:val="en-US"/>
        </w:rPr>
        <w:t>nhất</w:t>
      </w:r>
      <w:proofErr w:type="spellEnd"/>
      <w:r w:rsidRPr="00630021">
        <w:rPr>
          <w:lang w:val="en-US"/>
        </w:rPr>
        <w:t>:</w:t>
      </w:r>
      <w:r w:rsidR="00C61FEB">
        <w:rPr>
          <w:lang w:val="en-US"/>
        </w:rPr>
        <w:t xml:space="preserve"> </w:t>
      </w:r>
      <w:proofErr w:type="spellStart"/>
      <w:r w:rsidRPr="00630021">
        <w:rPr>
          <w:lang w:val="en-US"/>
        </w:rPr>
        <w:t>Cùng</w:t>
      </w:r>
      <w:proofErr w:type="spellEnd"/>
      <w:r w:rsidRPr="00630021">
        <w:rPr>
          <w:lang w:val="en-US"/>
        </w:rPr>
        <w:t xml:space="preserve"> </w:t>
      </w:r>
      <w:proofErr w:type="spellStart"/>
      <w:r w:rsidRPr="00630021">
        <w:rPr>
          <w:lang w:val="en-US"/>
        </w:rPr>
        <w:t>một</w:t>
      </w:r>
      <w:proofErr w:type="spellEnd"/>
      <w:r w:rsidRPr="00630021">
        <w:rPr>
          <w:lang w:val="en-US"/>
        </w:rPr>
        <w:t xml:space="preserve"> </w:t>
      </w:r>
      <w:proofErr w:type="spellStart"/>
      <w:r w:rsidRPr="00630021">
        <w:rPr>
          <w:lang w:val="en-US"/>
        </w:rPr>
        <w:t>đoạn</w:t>
      </w:r>
      <w:proofErr w:type="spellEnd"/>
      <w:r w:rsidRPr="00630021">
        <w:rPr>
          <w:lang w:val="en-US"/>
        </w:rPr>
        <w:t xml:space="preserve"> </w:t>
      </w:r>
      <w:proofErr w:type="spellStart"/>
      <w:r w:rsidRPr="00630021">
        <w:rPr>
          <w:lang w:val="en-US"/>
        </w:rPr>
        <w:t>mã</w:t>
      </w:r>
      <w:proofErr w:type="spellEnd"/>
      <w:r w:rsidRPr="00630021">
        <w:rPr>
          <w:lang w:val="en-US"/>
        </w:rPr>
        <w:t xml:space="preserve"> JavaScript </w:t>
      </w:r>
      <w:proofErr w:type="spellStart"/>
      <w:r w:rsidRPr="00630021">
        <w:rPr>
          <w:lang w:val="en-US"/>
        </w:rPr>
        <w:t>có</w:t>
      </w:r>
      <w:proofErr w:type="spellEnd"/>
      <w:r w:rsidRPr="00630021">
        <w:rPr>
          <w:lang w:val="en-US"/>
        </w:rPr>
        <w:t xml:space="preserve"> </w:t>
      </w:r>
      <w:proofErr w:type="spellStart"/>
      <w:r w:rsidRPr="00630021">
        <w:rPr>
          <w:lang w:val="en-US"/>
        </w:rPr>
        <w:t>thể</w:t>
      </w:r>
      <w:proofErr w:type="spellEnd"/>
      <w:r w:rsidRPr="00630021">
        <w:rPr>
          <w:lang w:val="en-US"/>
        </w:rPr>
        <w:t xml:space="preserve"> </w:t>
      </w:r>
      <w:proofErr w:type="spellStart"/>
      <w:r w:rsidRPr="00630021">
        <w:rPr>
          <w:lang w:val="en-US"/>
        </w:rPr>
        <w:t>cho</w:t>
      </w:r>
      <w:proofErr w:type="spellEnd"/>
      <w:r w:rsidRPr="00630021">
        <w:rPr>
          <w:lang w:val="en-US"/>
        </w:rPr>
        <w:t xml:space="preserve"> </w:t>
      </w:r>
      <w:proofErr w:type="spellStart"/>
      <w:r w:rsidRPr="00630021">
        <w:rPr>
          <w:lang w:val="en-US"/>
        </w:rPr>
        <w:t>ra</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kết</w:t>
      </w:r>
      <w:proofErr w:type="spellEnd"/>
      <w:r w:rsidRPr="00630021">
        <w:rPr>
          <w:lang w:val="en-US"/>
        </w:rPr>
        <w:t xml:space="preserve"> </w:t>
      </w:r>
      <w:proofErr w:type="spellStart"/>
      <w:r w:rsidRPr="00630021">
        <w:rPr>
          <w:lang w:val="en-US"/>
        </w:rPr>
        <w:t>quả</w:t>
      </w:r>
      <w:proofErr w:type="spellEnd"/>
      <w:r w:rsidRPr="00630021">
        <w:rPr>
          <w:lang w:val="en-US"/>
        </w:rPr>
        <w:t xml:space="preserve"> </w:t>
      </w:r>
      <w:proofErr w:type="spellStart"/>
      <w:r w:rsidRPr="00630021">
        <w:rPr>
          <w:lang w:val="en-US"/>
        </w:rPr>
        <w:t>hiển</w:t>
      </w:r>
      <w:proofErr w:type="spellEnd"/>
      <w:r w:rsidRPr="00630021">
        <w:rPr>
          <w:lang w:val="en-US"/>
        </w:rPr>
        <w:t xml:space="preserve"> </w:t>
      </w:r>
      <w:proofErr w:type="spellStart"/>
      <w:r w:rsidRPr="00630021">
        <w:rPr>
          <w:lang w:val="en-US"/>
        </w:rPr>
        <w:t>thị</w:t>
      </w:r>
      <w:proofErr w:type="spellEnd"/>
      <w:r w:rsidRPr="00630021">
        <w:rPr>
          <w:lang w:val="en-US"/>
        </w:rPr>
        <w:t xml:space="preserve"> </w:t>
      </w:r>
      <w:proofErr w:type="spellStart"/>
      <w:r w:rsidRPr="00630021">
        <w:rPr>
          <w:lang w:val="en-US"/>
        </w:rPr>
        <w:t>khác</w:t>
      </w:r>
      <w:proofErr w:type="spellEnd"/>
      <w:r w:rsidRPr="00630021">
        <w:rPr>
          <w:lang w:val="en-US"/>
        </w:rPr>
        <w:t xml:space="preserve"> </w:t>
      </w:r>
      <w:proofErr w:type="spellStart"/>
      <w:r w:rsidRPr="00630021">
        <w:rPr>
          <w:lang w:val="en-US"/>
        </w:rPr>
        <w:t>nhau</w:t>
      </w:r>
      <w:proofErr w:type="spellEnd"/>
      <w:r w:rsidRPr="00630021">
        <w:rPr>
          <w:lang w:val="en-US"/>
        </w:rPr>
        <w:t xml:space="preserve"> </w:t>
      </w:r>
      <w:proofErr w:type="spellStart"/>
      <w:r w:rsidRPr="00630021">
        <w:rPr>
          <w:lang w:val="en-US"/>
        </w:rPr>
        <w:t>trên</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thiết</w:t>
      </w:r>
      <w:proofErr w:type="spellEnd"/>
      <w:r w:rsidRPr="00630021">
        <w:rPr>
          <w:lang w:val="en-US"/>
        </w:rPr>
        <w:t xml:space="preserve"> </w:t>
      </w:r>
      <w:proofErr w:type="spellStart"/>
      <w:r w:rsidRPr="00630021">
        <w:rPr>
          <w:lang w:val="en-US"/>
        </w:rPr>
        <w:t>bị</w:t>
      </w:r>
      <w:proofErr w:type="spellEnd"/>
      <w:r w:rsidRPr="00630021">
        <w:rPr>
          <w:lang w:val="en-US"/>
        </w:rPr>
        <w:t xml:space="preserve"> </w:t>
      </w:r>
      <w:proofErr w:type="spellStart"/>
      <w:r w:rsidRPr="00630021">
        <w:rPr>
          <w:lang w:val="en-US"/>
        </w:rPr>
        <w:t>và</w:t>
      </w:r>
      <w:proofErr w:type="spellEnd"/>
      <w:r w:rsidRPr="00630021">
        <w:rPr>
          <w:lang w:val="en-US"/>
        </w:rPr>
        <w:t xml:space="preserve"> </w:t>
      </w:r>
      <w:proofErr w:type="spellStart"/>
      <w:r w:rsidRPr="00630021">
        <w:rPr>
          <w:lang w:val="en-US"/>
        </w:rPr>
        <w:t>trình</w:t>
      </w:r>
      <w:proofErr w:type="spellEnd"/>
      <w:r w:rsidRPr="00630021">
        <w:rPr>
          <w:lang w:val="en-US"/>
        </w:rPr>
        <w:t xml:space="preserve"> </w:t>
      </w:r>
      <w:proofErr w:type="spellStart"/>
      <w:r w:rsidRPr="00630021">
        <w:rPr>
          <w:lang w:val="en-US"/>
        </w:rPr>
        <w:t>duyệt</w:t>
      </w:r>
      <w:proofErr w:type="spellEnd"/>
      <w:r w:rsidRPr="00630021">
        <w:rPr>
          <w:lang w:val="en-US"/>
        </w:rPr>
        <w:t xml:space="preserve"> </w:t>
      </w:r>
      <w:proofErr w:type="spellStart"/>
      <w:r w:rsidRPr="00630021">
        <w:rPr>
          <w:lang w:val="en-US"/>
        </w:rPr>
        <w:t>khác</w:t>
      </w:r>
      <w:proofErr w:type="spellEnd"/>
      <w:r w:rsidRPr="00630021">
        <w:rPr>
          <w:lang w:val="en-US"/>
        </w:rPr>
        <w:t xml:space="preserve"> </w:t>
      </w:r>
      <w:proofErr w:type="spellStart"/>
      <w:r w:rsidRPr="00630021">
        <w:rPr>
          <w:lang w:val="en-US"/>
        </w:rPr>
        <w:t>nhau</w:t>
      </w:r>
      <w:proofErr w:type="spellEnd"/>
      <w:r w:rsidRPr="00630021">
        <w:rPr>
          <w:lang w:val="en-US"/>
        </w:rPr>
        <w:t xml:space="preserve">. Do </w:t>
      </w:r>
      <w:proofErr w:type="spellStart"/>
      <w:r w:rsidRPr="00630021">
        <w:rPr>
          <w:lang w:val="en-US"/>
        </w:rPr>
        <w:t>đó</w:t>
      </w:r>
      <w:proofErr w:type="spellEnd"/>
      <w:r w:rsidRPr="00630021">
        <w:rPr>
          <w:lang w:val="en-US"/>
        </w:rPr>
        <w:t xml:space="preserve">, </w:t>
      </w:r>
      <w:proofErr w:type="spellStart"/>
      <w:r w:rsidRPr="00630021">
        <w:rPr>
          <w:lang w:val="en-US"/>
        </w:rPr>
        <w:t>các</w:t>
      </w:r>
      <w:proofErr w:type="spellEnd"/>
      <w:r w:rsidRPr="00630021">
        <w:rPr>
          <w:lang w:val="en-US"/>
        </w:rPr>
        <w:t xml:space="preserve"> </w:t>
      </w:r>
      <w:proofErr w:type="spellStart"/>
      <w:r w:rsidRPr="00630021">
        <w:rPr>
          <w:lang w:val="en-US"/>
        </w:rPr>
        <w:t>nhà</w:t>
      </w:r>
      <w:proofErr w:type="spellEnd"/>
      <w:r w:rsidRPr="00630021">
        <w:rPr>
          <w:lang w:val="en-US"/>
        </w:rPr>
        <w:t xml:space="preserve"> </w:t>
      </w:r>
      <w:proofErr w:type="spellStart"/>
      <w:r w:rsidRPr="00630021">
        <w:rPr>
          <w:lang w:val="en-US"/>
        </w:rPr>
        <w:t>phát</w:t>
      </w:r>
      <w:proofErr w:type="spellEnd"/>
      <w:r w:rsidRPr="00630021">
        <w:rPr>
          <w:lang w:val="en-US"/>
        </w:rPr>
        <w:t xml:space="preserve"> </w:t>
      </w:r>
      <w:proofErr w:type="spellStart"/>
      <w:r w:rsidRPr="00630021">
        <w:rPr>
          <w:lang w:val="en-US"/>
        </w:rPr>
        <w:t>triển</w:t>
      </w:r>
      <w:proofErr w:type="spellEnd"/>
      <w:r w:rsidRPr="00630021">
        <w:rPr>
          <w:lang w:val="en-US"/>
        </w:rPr>
        <w:t xml:space="preserve"> </w:t>
      </w:r>
      <w:proofErr w:type="spellStart"/>
      <w:r w:rsidRPr="00630021">
        <w:rPr>
          <w:lang w:val="en-US"/>
        </w:rPr>
        <w:t>phải</w:t>
      </w:r>
      <w:proofErr w:type="spellEnd"/>
      <w:r w:rsidRPr="00630021">
        <w:rPr>
          <w:lang w:val="en-US"/>
        </w:rPr>
        <w:t xml:space="preserve"> </w:t>
      </w:r>
      <w:proofErr w:type="spellStart"/>
      <w:r w:rsidRPr="00630021">
        <w:rPr>
          <w:lang w:val="en-US"/>
        </w:rPr>
        <w:t>tốn</w:t>
      </w:r>
      <w:proofErr w:type="spellEnd"/>
      <w:r w:rsidRPr="00630021">
        <w:rPr>
          <w:lang w:val="en-US"/>
        </w:rPr>
        <w:t xml:space="preserve"> </w:t>
      </w:r>
      <w:proofErr w:type="spellStart"/>
      <w:r w:rsidRPr="00630021">
        <w:rPr>
          <w:lang w:val="en-US"/>
        </w:rPr>
        <w:t>thêm</w:t>
      </w:r>
      <w:proofErr w:type="spellEnd"/>
      <w:r w:rsidRPr="00630021">
        <w:rPr>
          <w:lang w:val="en-US"/>
        </w:rPr>
        <w:t xml:space="preserve"> </w:t>
      </w:r>
      <w:proofErr w:type="spellStart"/>
      <w:r w:rsidRPr="00630021">
        <w:rPr>
          <w:lang w:val="en-US"/>
        </w:rPr>
        <w:t>công</w:t>
      </w:r>
      <w:proofErr w:type="spellEnd"/>
      <w:r w:rsidRPr="00630021">
        <w:rPr>
          <w:lang w:val="en-US"/>
        </w:rPr>
        <w:t xml:space="preserve"> </w:t>
      </w:r>
      <w:proofErr w:type="spellStart"/>
      <w:r w:rsidRPr="00630021">
        <w:rPr>
          <w:lang w:val="en-US"/>
        </w:rPr>
        <w:t>sức</w:t>
      </w:r>
      <w:proofErr w:type="spellEnd"/>
      <w:r w:rsidRPr="00630021">
        <w:rPr>
          <w:lang w:val="en-US"/>
        </w:rPr>
        <w:t xml:space="preserve"> </w:t>
      </w:r>
      <w:proofErr w:type="spellStart"/>
      <w:r w:rsidRPr="00630021">
        <w:rPr>
          <w:lang w:val="en-US"/>
        </w:rPr>
        <w:t>để</w:t>
      </w:r>
      <w:proofErr w:type="spellEnd"/>
      <w:r w:rsidRPr="00630021">
        <w:rPr>
          <w:lang w:val="en-US"/>
        </w:rPr>
        <w:t xml:space="preserve"> </w:t>
      </w:r>
      <w:proofErr w:type="spellStart"/>
      <w:r w:rsidRPr="00630021">
        <w:rPr>
          <w:lang w:val="en-US"/>
        </w:rPr>
        <w:t>kiểm</w:t>
      </w:r>
      <w:proofErr w:type="spellEnd"/>
      <w:r w:rsidRPr="00630021">
        <w:rPr>
          <w:lang w:val="en-US"/>
        </w:rPr>
        <w:t xml:space="preserve"> </w:t>
      </w:r>
      <w:proofErr w:type="spellStart"/>
      <w:r w:rsidRPr="00630021">
        <w:rPr>
          <w:lang w:val="en-US"/>
        </w:rPr>
        <w:t>thử</w:t>
      </w:r>
      <w:proofErr w:type="spellEnd"/>
      <w:r w:rsidRPr="00630021">
        <w:rPr>
          <w:lang w:val="en-US"/>
        </w:rPr>
        <w:t xml:space="preserve"> </w:t>
      </w:r>
      <w:proofErr w:type="spellStart"/>
      <w:r w:rsidRPr="00630021">
        <w:rPr>
          <w:lang w:val="en-US"/>
        </w:rPr>
        <w:t>và</w:t>
      </w:r>
      <w:proofErr w:type="spellEnd"/>
      <w:r w:rsidRPr="00630021">
        <w:rPr>
          <w:lang w:val="en-US"/>
        </w:rPr>
        <w:t xml:space="preserve"> </w:t>
      </w:r>
      <w:proofErr w:type="spellStart"/>
      <w:r w:rsidRPr="00630021">
        <w:rPr>
          <w:lang w:val="en-US"/>
        </w:rPr>
        <w:t>điều</w:t>
      </w:r>
      <w:proofErr w:type="spellEnd"/>
      <w:r w:rsidRPr="00630021">
        <w:rPr>
          <w:lang w:val="en-US"/>
        </w:rPr>
        <w:t xml:space="preserve"> </w:t>
      </w:r>
      <w:proofErr w:type="spellStart"/>
      <w:r w:rsidRPr="00630021">
        <w:rPr>
          <w:lang w:val="en-US"/>
        </w:rPr>
        <w:t>chỉnh</w:t>
      </w:r>
      <w:proofErr w:type="spellEnd"/>
      <w:r w:rsidRPr="00630021">
        <w:rPr>
          <w:lang w:val="en-US"/>
        </w:rPr>
        <w:t xml:space="preserve"> </w:t>
      </w:r>
      <w:proofErr w:type="spellStart"/>
      <w:r w:rsidRPr="00630021">
        <w:rPr>
          <w:lang w:val="en-US"/>
        </w:rPr>
        <w:t>giao</w:t>
      </w:r>
      <w:proofErr w:type="spellEnd"/>
      <w:r w:rsidRPr="00630021">
        <w:rPr>
          <w:lang w:val="en-US"/>
        </w:rPr>
        <w:t xml:space="preserve"> </w:t>
      </w:r>
      <w:proofErr w:type="spellStart"/>
      <w:r w:rsidRPr="00630021">
        <w:rPr>
          <w:lang w:val="en-US"/>
        </w:rPr>
        <w:t>diện</w:t>
      </w:r>
      <w:proofErr w:type="spellEnd"/>
      <w:r w:rsidRPr="00630021">
        <w:rPr>
          <w:lang w:val="en-US"/>
        </w:rPr>
        <w:t xml:space="preserve"> </w:t>
      </w:r>
      <w:proofErr w:type="spellStart"/>
      <w:r w:rsidRPr="00630021">
        <w:rPr>
          <w:lang w:val="en-US"/>
        </w:rPr>
        <w:t>nhằm</w:t>
      </w:r>
      <w:proofErr w:type="spellEnd"/>
      <w:r w:rsidRPr="00630021">
        <w:rPr>
          <w:lang w:val="en-US"/>
        </w:rPr>
        <w:t xml:space="preserve"> </w:t>
      </w:r>
      <w:proofErr w:type="spellStart"/>
      <w:r w:rsidRPr="00630021">
        <w:rPr>
          <w:lang w:val="en-US"/>
        </w:rPr>
        <w:t>đảm</w:t>
      </w:r>
      <w:proofErr w:type="spellEnd"/>
      <w:r w:rsidRPr="00630021">
        <w:rPr>
          <w:lang w:val="en-US"/>
        </w:rPr>
        <w:t xml:space="preserve"> </w:t>
      </w:r>
      <w:proofErr w:type="spellStart"/>
      <w:r w:rsidRPr="00630021">
        <w:rPr>
          <w:lang w:val="en-US"/>
        </w:rPr>
        <w:t>bảo</w:t>
      </w:r>
      <w:proofErr w:type="spellEnd"/>
      <w:r w:rsidRPr="00630021">
        <w:rPr>
          <w:lang w:val="en-US"/>
        </w:rPr>
        <w:t xml:space="preserve"> </w:t>
      </w:r>
      <w:proofErr w:type="spellStart"/>
      <w:r w:rsidRPr="00630021">
        <w:rPr>
          <w:lang w:val="en-US"/>
        </w:rPr>
        <w:t>tính</w:t>
      </w:r>
      <w:proofErr w:type="spellEnd"/>
      <w:r w:rsidRPr="00630021">
        <w:rPr>
          <w:lang w:val="en-US"/>
        </w:rPr>
        <w:t xml:space="preserve"> </w:t>
      </w:r>
      <w:proofErr w:type="spellStart"/>
      <w:r w:rsidRPr="00630021">
        <w:rPr>
          <w:lang w:val="en-US"/>
        </w:rPr>
        <w:t>nhất</w:t>
      </w:r>
      <w:proofErr w:type="spellEnd"/>
      <w:r w:rsidRPr="00630021">
        <w:rPr>
          <w:lang w:val="en-US"/>
        </w:rPr>
        <w:t xml:space="preserve"> </w:t>
      </w:r>
      <w:proofErr w:type="spellStart"/>
      <w:r w:rsidRPr="00630021">
        <w:rPr>
          <w:lang w:val="en-US"/>
        </w:rPr>
        <w:t>quán</w:t>
      </w:r>
      <w:proofErr w:type="spellEnd"/>
      <w:r w:rsidRPr="00630021">
        <w:rPr>
          <w:lang w:val="en-US"/>
        </w:rPr>
        <w:t xml:space="preserve"> </w:t>
      </w:r>
      <w:proofErr w:type="spellStart"/>
      <w:r w:rsidRPr="00630021">
        <w:rPr>
          <w:lang w:val="en-US"/>
        </w:rPr>
        <w:t>cho</w:t>
      </w:r>
      <w:proofErr w:type="spellEnd"/>
      <w:r w:rsidRPr="00630021">
        <w:rPr>
          <w:lang w:val="en-US"/>
        </w:rPr>
        <w:t xml:space="preserve"> </w:t>
      </w:r>
      <w:proofErr w:type="spellStart"/>
      <w:r w:rsidRPr="00630021">
        <w:rPr>
          <w:lang w:val="en-US"/>
        </w:rPr>
        <w:t>người</w:t>
      </w:r>
      <w:proofErr w:type="spellEnd"/>
      <w:r w:rsidRPr="00630021">
        <w:rPr>
          <w:lang w:val="en-US"/>
        </w:rPr>
        <w:t xml:space="preserve"> </w:t>
      </w:r>
      <w:proofErr w:type="spellStart"/>
      <w:r w:rsidRPr="00630021">
        <w:rPr>
          <w:lang w:val="en-US"/>
        </w:rPr>
        <w:t>dùng</w:t>
      </w:r>
      <w:proofErr w:type="spellEnd"/>
    </w:p>
    <w:p w14:paraId="4633BB5E" w14:textId="7708FB66" w:rsidR="002067CE" w:rsidRPr="004B6175" w:rsidRDefault="002067CE" w:rsidP="002F78C7">
      <w:pPr>
        <w:spacing w:line="360" w:lineRule="auto"/>
        <w:ind w:firstLine="0"/>
        <w:outlineLvl w:val="2"/>
        <w:rPr>
          <w:b/>
        </w:rPr>
      </w:pPr>
      <w:bookmarkStart w:id="20" w:name="_Toc184905553"/>
      <w:bookmarkStart w:id="21" w:name="_Toc184917572"/>
      <w:bookmarkStart w:id="22" w:name="_Toc199716156"/>
      <w:r w:rsidRPr="004B6175">
        <w:rPr>
          <w:b/>
        </w:rPr>
        <w:lastRenderedPageBreak/>
        <w:t>1.</w:t>
      </w:r>
      <w:r w:rsidR="002F78C7">
        <w:rPr>
          <w:b/>
          <w:bCs/>
        </w:rPr>
        <w:t>1</w:t>
      </w:r>
      <w:r w:rsidRPr="004B6175">
        <w:rPr>
          <w:b/>
        </w:rPr>
        <w:t>.</w:t>
      </w:r>
      <w:r w:rsidR="001A1839">
        <w:rPr>
          <w:b/>
        </w:rPr>
        <w:t>3</w:t>
      </w:r>
      <w:r w:rsidRPr="004B6175">
        <w:rPr>
          <w:b/>
        </w:rPr>
        <w:t xml:space="preserve"> Node.js</w:t>
      </w:r>
      <w:bookmarkEnd w:id="20"/>
      <w:bookmarkEnd w:id="21"/>
      <w:bookmarkEnd w:id="22"/>
      <w:r w:rsidRPr="004B6175">
        <w:rPr>
          <w:b/>
        </w:rPr>
        <w:t xml:space="preserve"> </w:t>
      </w:r>
    </w:p>
    <w:p w14:paraId="49A7DEEA" w14:textId="1893D22F" w:rsidR="002067CE" w:rsidRPr="002F78C7" w:rsidRDefault="002067CE" w:rsidP="002F78C7">
      <w:pPr>
        <w:spacing w:line="360" w:lineRule="auto"/>
        <w:ind w:left="284" w:firstLine="0"/>
        <w:outlineLvl w:val="3"/>
        <w:rPr>
          <w:b/>
        </w:rPr>
      </w:pPr>
      <w:r w:rsidRPr="002F78C7">
        <w:rPr>
          <w:b/>
        </w:rPr>
        <w:t>1.</w:t>
      </w:r>
      <w:r w:rsidR="00EE6768">
        <w:rPr>
          <w:b/>
          <w:bCs/>
        </w:rPr>
        <w:t>1</w:t>
      </w:r>
      <w:r w:rsidRPr="002F78C7">
        <w:rPr>
          <w:b/>
        </w:rPr>
        <w:t>.</w:t>
      </w:r>
      <w:r w:rsidR="001A1839">
        <w:rPr>
          <w:b/>
        </w:rPr>
        <w:t>3</w:t>
      </w:r>
      <w:r w:rsidRPr="002F78C7">
        <w:rPr>
          <w:b/>
        </w:rPr>
        <w:t xml:space="preserve">.1 Giới Thiệu </w:t>
      </w:r>
    </w:p>
    <w:p w14:paraId="481F81B6" w14:textId="77777777" w:rsidR="002067CE" w:rsidRPr="00C75D0B" w:rsidRDefault="002067CE" w:rsidP="00587D2B">
      <w:pPr>
        <w:spacing w:before="120" w:after="120" w:line="360" w:lineRule="auto"/>
        <w:ind w:firstLine="0"/>
        <w:rPr>
          <w:rFonts w:cs="Times New Roman"/>
          <w:szCs w:val="26"/>
        </w:rPr>
      </w:pPr>
      <w:r w:rsidRPr="00C75D0B">
        <w:rPr>
          <w:rFonts w:cs="Times New Roman"/>
          <w:b/>
          <w:bCs/>
          <w:szCs w:val="26"/>
        </w:rPr>
        <w:t xml:space="preserve">   -  Node.js</w:t>
      </w:r>
      <w:r w:rsidRPr="00C75D0B">
        <w:rPr>
          <w:rFonts w:cs="Times New Roman"/>
          <w:szCs w:val="26"/>
        </w:rPr>
        <w:t xml:space="preserve"> là một môi trường chạy (runtime) JavaScript/TypeScript được xây dựng trên công cụ JavaScript V8 của Google Chrome. Mặc dù Node.js có thể được sử dụng để xây dựng các ứng dụng độc lập, nhưng nó thường được dùng chủ yếu để phát triển các dịch vụ phụ trợ (backend services).</w:t>
      </w:r>
    </w:p>
    <w:p w14:paraId="7BC000A0" w14:textId="77777777" w:rsidR="002067CE" w:rsidRPr="00C75D0B" w:rsidRDefault="002067CE" w:rsidP="00587D2B">
      <w:pPr>
        <w:spacing w:before="120" w:after="120" w:line="360" w:lineRule="auto"/>
        <w:ind w:firstLine="0"/>
        <w:rPr>
          <w:rFonts w:cs="Times New Roman"/>
          <w:szCs w:val="26"/>
        </w:rPr>
      </w:pPr>
      <w:r w:rsidRPr="00C75D0B">
        <w:rPr>
          <w:rFonts w:cs="Times New Roman"/>
          <w:szCs w:val="26"/>
        </w:rPr>
        <w:t>- Ứng dụng Node.js chạy trong một tiến trình duy nhất, không tạo luồng mới cho mọi yêu cầu. Node.js cung cấp một tập hợp các nguyên hàm I/O không đồng bộ trong thư viện chuẩn của nó để ngăn chặn mã JavaScript khỏi việc chặn và nói chung, các thư viện trong Node.js được viết bằng các mô hình không chặn, khiến hành vi chặn trở thành ngoại lệ chứ không phải là chuẩn mực.</w:t>
      </w:r>
    </w:p>
    <w:p w14:paraId="0FE4EE58" w14:textId="7C765110" w:rsidR="002067CE" w:rsidRPr="003E3AF6" w:rsidRDefault="002067CE" w:rsidP="0040697A">
      <w:pPr>
        <w:tabs>
          <w:tab w:val="left" w:pos="284"/>
        </w:tabs>
        <w:spacing w:line="360" w:lineRule="auto"/>
        <w:ind w:left="284" w:hanging="142"/>
        <w:outlineLvl w:val="3"/>
        <w:rPr>
          <w:b/>
        </w:rPr>
      </w:pPr>
      <w:r w:rsidRPr="003E3AF6">
        <w:rPr>
          <w:b/>
        </w:rPr>
        <w:t>1.</w:t>
      </w:r>
      <w:r w:rsidR="00EE6768">
        <w:rPr>
          <w:b/>
          <w:bCs/>
        </w:rPr>
        <w:t>1</w:t>
      </w:r>
      <w:r w:rsidRPr="003E3AF6">
        <w:rPr>
          <w:b/>
        </w:rPr>
        <w:t>.</w:t>
      </w:r>
      <w:r w:rsidR="001A1839">
        <w:rPr>
          <w:b/>
        </w:rPr>
        <w:t>3</w:t>
      </w:r>
      <w:r w:rsidRPr="003E3AF6">
        <w:rPr>
          <w:b/>
        </w:rPr>
        <w:t>.2 Ưu Nhược Điểm Node.Js</w:t>
      </w:r>
    </w:p>
    <w:p w14:paraId="5C984EF4" w14:textId="77777777" w:rsidR="002067CE" w:rsidRPr="00C75D0B" w:rsidRDefault="002067CE" w:rsidP="004952C2">
      <w:pPr>
        <w:spacing w:line="360" w:lineRule="auto"/>
        <w:ind w:firstLine="0"/>
        <w:rPr>
          <w:rFonts w:cs="Times New Roman"/>
          <w:b/>
          <w:bCs/>
          <w:szCs w:val="26"/>
        </w:rPr>
      </w:pPr>
      <w:r w:rsidRPr="00C75D0B">
        <w:rPr>
          <w:rFonts w:cs="Times New Roman"/>
          <w:b/>
          <w:bCs/>
          <w:szCs w:val="26"/>
        </w:rPr>
        <w:t xml:space="preserve">        Ưu Điểm</w:t>
      </w:r>
    </w:p>
    <w:p w14:paraId="5A19CE31" w14:textId="77777777" w:rsidR="002067CE" w:rsidRPr="00C75D0B" w:rsidRDefault="002067CE" w:rsidP="004952C2">
      <w:pPr>
        <w:spacing w:line="360" w:lineRule="auto"/>
        <w:ind w:firstLine="0"/>
        <w:rPr>
          <w:rFonts w:cs="Times New Roman"/>
          <w:szCs w:val="26"/>
        </w:rPr>
      </w:pPr>
      <w:r w:rsidRPr="00C75D0B">
        <w:rPr>
          <w:rFonts w:cs="Times New Roman"/>
          <w:szCs w:val="26"/>
        </w:rPr>
        <w:t xml:space="preserve">    Node.js là khả năng xây dựng các dịch vụ siêu nhanh và có khả năng mở rộng cao. Chính vì vậy, nó đã được rất nhiều công ty lớn trên thế giới như Netflix, LinkedIn, PayPal, Trello, Uber, eBay và NASA tin dùng trong các hệ thống của họ.</w:t>
      </w:r>
    </w:p>
    <w:p w14:paraId="2B0808B1" w14:textId="77777777" w:rsidR="002067CE" w:rsidRPr="00C75D0B" w:rsidRDefault="002067CE" w:rsidP="004952C2">
      <w:pPr>
        <w:spacing w:line="360" w:lineRule="auto"/>
        <w:rPr>
          <w:rFonts w:cs="Times New Roman"/>
          <w:szCs w:val="26"/>
        </w:rPr>
      </w:pPr>
      <w:r w:rsidRPr="00C75D0B">
        <w:rPr>
          <w:rFonts w:cs="Times New Roman"/>
          <w:szCs w:val="26"/>
        </w:rPr>
        <w:t xml:space="preserve">   Node.js cho phép các nhà phát triển giao diện người dùng (frontend developers) tận dụng những kỹ năng JavaScript hiện có để mở rộng ra phát triển ứng dụng full-stack, giúp họ dễ dàng chuyển sang xây dựng cả phần frontend và backend của hệ thống.</w:t>
      </w:r>
    </w:p>
    <w:p w14:paraId="6E422E70" w14:textId="77777777" w:rsidR="002067CE" w:rsidRPr="00C75D0B" w:rsidRDefault="002067CE" w:rsidP="004952C2">
      <w:pPr>
        <w:spacing w:line="360" w:lineRule="auto"/>
        <w:rPr>
          <w:rFonts w:cs="Times New Roman"/>
          <w:szCs w:val="26"/>
        </w:rPr>
      </w:pPr>
      <w:r w:rsidRPr="00C75D0B">
        <w:rPr>
          <w:rFonts w:cs="Times New Roman"/>
          <w:szCs w:val="26"/>
        </w:rPr>
        <w:t xml:space="preserve">    Ngoài ra, Node.js sở hữu một trong những hệ sinh thái thư viện mã nguồn mở lớn nhất hiện nay. Điều này có nghĩa là nếu bạn muốn thêm bất kỳ tính năng nào vào ứng dụng của mình, rất có thể bạn sẽ tìm thấy thư viện miễn phí, mã nguồn mở phù hợp. Điều này giúp bạn tiết kiệm thời gian, không phải bắt đầu từ con số 0, mà thay vào đó có thể tập trung vào việc phát triển các tính năng cốt lõi của ứng dụng.</w:t>
      </w:r>
    </w:p>
    <w:p w14:paraId="7BFC6B1B" w14:textId="77777777" w:rsidR="002067CE" w:rsidRPr="00C75D0B" w:rsidRDefault="002067CE" w:rsidP="004952C2">
      <w:pPr>
        <w:spacing w:line="360" w:lineRule="auto"/>
        <w:ind w:firstLine="0"/>
        <w:rPr>
          <w:rFonts w:cs="Times New Roman"/>
          <w:szCs w:val="26"/>
        </w:rPr>
      </w:pPr>
      <w:r w:rsidRPr="00C75D0B">
        <w:rPr>
          <w:rFonts w:cs="Times New Roman"/>
          <w:szCs w:val="26"/>
        </w:rPr>
        <w:t xml:space="preserve">   Có khả năng xử lý hàng ngàn Process cho hiệu suất đạt mức tối ưu nhất.</w:t>
      </w:r>
    </w:p>
    <w:p w14:paraId="1DA5E4B8" w14:textId="77777777" w:rsidR="002067CE" w:rsidRPr="00C75D0B" w:rsidRDefault="002067CE" w:rsidP="004952C2">
      <w:pPr>
        <w:spacing w:line="360" w:lineRule="auto"/>
        <w:ind w:firstLine="0"/>
        <w:rPr>
          <w:rFonts w:cs="Times New Roman"/>
          <w:szCs w:val="26"/>
        </w:rPr>
      </w:pPr>
      <w:r w:rsidRPr="00C75D0B">
        <w:rPr>
          <w:rFonts w:cs="Times New Roman"/>
          <w:szCs w:val="26"/>
        </w:rPr>
        <w:t xml:space="preserve">   Phù hợp để xây dựng những ứng dụng thời gian thực như các ứng dụng chat, mạng xã hội …</w:t>
      </w:r>
    </w:p>
    <w:p w14:paraId="178D2FBF" w14:textId="6CF7DC82" w:rsidR="006E2F12" w:rsidRPr="002B7F88" w:rsidRDefault="002067CE" w:rsidP="002B7F88">
      <w:pPr>
        <w:spacing w:before="120" w:after="120" w:line="360" w:lineRule="auto"/>
        <w:ind w:hanging="284"/>
        <w:rPr>
          <w:ins w:id="23" w:author="{1737595D-4E18-4C1E-A0F5-D8A39B0605E1}" w:date="2025-06-01T23:56:00Z" w16du:dateUtc="2025-06-01T16:56:00Z"/>
          <w:rFonts w:cs="Times New Roman"/>
          <w:b/>
          <w:bCs/>
          <w:szCs w:val="26"/>
          <w:lang w:val="en-US"/>
        </w:rPr>
      </w:pPr>
      <w:r w:rsidRPr="00C75D0B">
        <w:rPr>
          <w:rFonts w:cs="Times New Roman"/>
          <w:b/>
          <w:bCs/>
          <w:szCs w:val="26"/>
        </w:rPr>
        <w:t xml:space="preserve">    Nhược Điểm </w:t>
      </w:r>
    </w:p>
    <w:p w14:paraId="52C06A49" w14:textId="77777777" w:rsidR="002067CE" w:rsidRPr="00C75D0B" w:rsidRDefault="002067CE" w:rsidP="00A75270">
      <w:pPr>
        <w:spacing w:before="120" w:after="120" w:line="360" w:lineRule="auto"/>
        <w:ind w:firstLine="426"/>
        <w:rPr>
          <w:rFonts w:cs="Times New Roman"/>
          <w:szCs w:val="26"/>
        </w:rPr>
      </w:pPr>
      <w:r w:rsidRPr="00C75D0B">
        <w:rPr>
          <w:rFonts w:cs="Times New Roman"/>
          <w:szCs w:val="26"/>
        </w:rPr>
        <w:lastRenderedPageBreak/>
        <w:t xml:space="preserve">     -    Không có khả năng mở rộng, vì vậy không thể tận dụng lợi thế mô hình đa lõi trong các phần cứng cấp server hiện nay.</w:t>
      </w:r>
    </w:p>
    <w:p w14:paraId="3ABA4385" w14:textId="77777777" w:rsidR="002067CE" w:rsidRPr="00C75D0B" w:rsidRDefault="002067CE" w:rsidP="00A75270">
      <w:pPr>
        <w:spacing w:before="120" w:after="120" w:line="360" w:lineRule="auto"/>
        <w:ind w:firstLine="426"/>
        <w:rPr>
          <w:rFonts w:cs="Times New Roman"/>
          <w:szCs w:val="26"/>
        </w:rPr>
      </w:pPr>
      <w:r w:rsidRPr="00C75D0B">
        <w:rPr>
          <w:rFonts w:cs="Times New Roman"/>
          <w:szCs w:val="26"/>
        </w:rPr>
        <w:t xml:space="preserve">     -    Khó thao tác với cơ sử dữ liệu quan hệ.</w:t>
      </w:r>
    </w:p>
    <w:p w14:paraId="16BD14BE" w14:textId="77777777" w:rsidR="002067CE" w:rsidRPr="00C75D0B" w:rsidRDefault="002067CE" w:rsidP="00A75270">
      <w:pPr>
        <w:spacing w:before="120" w:after="120" w:line="360" w:lineRule="auto"/>
        <w:ind w:firstLine="426"/>
        <w:rPr>
          <w:rFonts w:cs="Times New Roman"/>
          <w:szCs w:val="26"/>
        </w:rPr>
      </w:pPr>
      <w:r w:rsidRPr="00C75D0B">
        <w:rPr>
          <w:rFonts w:cs="Times New Roman"/>
          <w:szCs w:val="26"/>
        </w:rPr>
        <w:t xml:space="preserve">     -     Mỗi callback sẽ đi kèm với rất nhiều callback lồng nhau khác</w:t>
      </w:r>
    </w:p>
    <w:p w14:paraId="6ED1852D" w14:textId="77777777" w:rsidR="002067CE" w:rsidRPr="00C75D0B" w:rsidRDefault="002067CE" w:rsidP="00A75270">
      <w:pPr>
        <w:spacing w:before="120" w:after="120" w:line="360" w:lineRule="auto"/>
        <w:ind w:firstLine="426"/>
        <w:rPr>
          <w:rFonts w:cs="Times New Roman"/>
          <w:szCs w:val="26"/>
        </w:rPr>
      </w:pPr>
      <w:r w:rsidRPr="00C75D0B">
        <w:rPr>
          <w:rFonts w:cs="Times New Roman"/>
          <w:szCs w:val="26"/>
        </w:rPr>
        <w:t xml:space="preserve">     -    Cần có kiến thức tốt về JavaScript.</w:t>
      </w:r>
    </w:p>
    <w:p w14:paraId="76EF0C7A" w14:textId="77777777" w:rsidR="002067CE" w:rsidRPr="00C75D0B" w:rsidRDefault="002067CE" w:rsidP="00A75270">
      <w:pPr>
        <w:spacing w:before="120" w:after="120" w:line="360" w:lineRule="auto"/>
        <w:ind w:left="360" w:firstLine="426"/>
        <w:rPr>
          <w:rFonts w:cs="Times New Roman"/>
          <w:szCs w:val="26"/>
        </w:rPr>
      </w:pPr>
      <w:r w:rsidRPr="00C75D0B">
        <w:rPr>
          <w:rFonts w:cs="Times New Roman"/>
          <w:szCs w:val="26"/>
        </w:rPr>
        <w:t>-    Không phù hợp với các tác vụ đòi hỏi nhiều CPU.</w:t>
      </w:r>
    </w:p>
    <w:p w14:paraId="4AC5412D" w14:textId="7892E635" w:rsidR="006E2F12" w:rsidRPr="007337B4" w:rsidRDefault="002067CE" w:rsidP="007337B4">
      <w:pPr>
        <w:spacing w:before="120" w:after="120" w:line="360" w:lineRule="auto"/>
        <w:ind w:left="360" w:hanging="360"/>
        <w:rPr>
          <w:ins w:id="24" w:author="{1737595D-4E18-4C1E-A0F5-D8A39B0605E1}" w:date="2025-06-01T23:56:00Z" w16du:dateUtc="2025-06-01T16:56:00Z"/>
          <w:rFonts w:cs="Times New Roman"/>
          <w:b/>
          <w:bCs/>
          <w:szCs w:val="26"/>
          <w:lang w:val="en-US"/>
        </w:rPr>
      </w:pPr>
      <w:r w:rsidRPr="00C75D0B">
        <w:rPr>
          <w:rFonts w:cs="Times New Roman"/>
          <w:b/>
          <w:bCs/>
          <w:szCs w:val="26"/>
        </w:rPr>
        <w:t>Node.Js Hoạt Động Như Thế Nào?</w:t>
      </w:r>
    </w:p>
    <w:p w14:paraId="67F4A5E1" w14:textId="77777777" w:rsidR="002067CE" w:rsidRPr="00C75D0B" w:rsidRDefault="002067CE" w:rsidP="00A75270">
      <w:pPr>
        <w:spacing w:before="120" w:after="120" w:line="360" w:lineRule="auto"/>
        <w:ind w:left="360" w:firstLine="207"/>
        <w:rPr>
          <w:rFonts w:cs="Times New Roman"/>
          <w:szCs w:val="26"/>
        </w:rPr>
      </w:pPr>
      <w:r w:rsidRPr="00C75D0B">
        <w:rPr>
          <w:rFonts w:cs="Times New Roman"/>
          <w:szCs w:val="26"/>
        </w:rPr>
        <w:t xml:space="preserve">  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2F8C8CB2" w14:textId="77777777" w:rsidR="002067CE" w:rsidRPr="00C75D0B" w:rsidRDefault="002067CE" w:rsidP="00A75270">
      <w:pPr>
        <w:spacing w:before="120" w:after="120" w:line="360" w:lineRule="auto"/>
        <w:ind w:left="360" w:firstLine="207"/>
        <w:rPr>
          <w:rFonts w:cs="Times New Roman"/>
          <w:szCs w:val="26"/>
        </w:rPr>
      </w:pPr>
      <w:r w:rsidRPr="00C75D0B">
        <w:rPr>
          <w:rFonts w:cs="Times New Roman"/>
          <w:szCs w:val="26"/>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3DFE47FB" w14:textId="77777777" w:rsidR="002067CE" w:rsidRDefault="002067CE" w:rsidP="00587D2B">
      <w:pPr>
        <w:keepNext/>
        <w:spacing w:before="120" w:after="120" w:line="360" w:lineRule="auto"/>
        <w:ind w:left="360"/>
        <w:jc w:val="center"/>
      </w:pPr>
      <w:r w:rsidRPr="00282182">
        <w:rPr>
          <w:rFonts w:cs="Times New Roman"/>
        </w:rPr>
        <w:lastRenderedPageBreak/>
        <w:drawing>
          <wp:inline distT="0" distB="0" distL="0" distR="0" wp14:anchorId="70CF7C1C" wp14:editId="5AD1D8A4">
            <wp:extent cx="3307327" cy="4240161"/>
            <wp:effectExtent l="0" t="0" r="7620" b="8255"/>
            <wp:docPr id="1467362724" name="Picture 1"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327" cy="4240161"/>
                    </a:xfrm>
                    <a:prstGeom prst="rect">
                      <a:avLst/>
                    </a:prstGeom>
                    <a:noFill/>
                    <a:ln>
                      <a:noFill/>
                    </a:ln>
                  </pic:spPr>
                </pic:pic>
              </a:graphicData>
            </a:graphic>
          </wp:inline>
        </w:drawing>
      </w:r>
    </w:p>
    <w:p w14:paraId="5729B3DD" w14:textId="13E97D7F" w:rsidR="002067CE" w:rsidRPr="00C75D0B" w:rsidRDefault="002067CE" w:rsidP="003A792F">
      <w:pPr>
        <w:pStyle w:val="hinh"/>
        <w:rPr>
          <w:rFonts w:cs="Times New Roman"/>
          <w:szCs w:val="26"/>
        </w:rPr>
      </w:pPr>
      <w:bookmarkStart w:id="25" w:name="_Toc185483999"/>
      <w:bookmarkStart w:id="26" w:name="_Toc199715871"/>
      <w:r w:rsidRPr="003A792F">
        <w:t>Hình</w:t>
      </w:r>
      <w:r w:rsidRPr="003A792F">
        <w:t xml:space="preserve"> </w:t>
      </w:r>
      <w:r w:rsidR="003A792F" w:rsidRPr="003A792F">
        <w:t>1.1</w:t>
      </w:r>
      <w:r w:rsidRPr="003A792F">
        <w:t>: Cách Hoạt Động Của Node J.S</w:t>
      </w:r>
      <w:bookmarkEnd w:id="25"/>
      <w:bookmarkEnd w:id="26"/>
    </w:p>
    <w:p w14:paraId="75E60856" w14:textId="77777777" w:rsidR="002067CE" w:rsidRPr="00C75D0B" w:rsidRDefault="002067CE" w:rsidP="007337B4">
      <w:pPr>
        <w:spacing w:before="120" w:after="120" w:line="360" w:lineRule="auto"/>
        <w:ind w:left="-142" w:hanging="76"/>
        <w:rPr>
          <w:rFonts w:cs="Times New Roman"/>
          <w:b/>
          <w:bCs/>
          <w:szCs w:val="26"/>
        </w:rPr>
      </w:pPr>
      <w:r w:rsidRPr="00C75D0B">
        <w:rPr>
          <w:rFonts w:cs="Times New Roman"/>
          <w:b/>
          <w:bCs/>
          <w:szCs w:val="26"/>
        </w:rPr>
        <w:t>Giới thiệu về Event Loop</w:t>
      </w:r>
    </w:p>
    <w:p w14:paraId="0A5F3E7B" w14:textId="6A738B7B" w:rsidR="00E24023" w:rsidRPr="00626822" w:rsidRDefault="002067CE" w:rsidP="00626822">
      <w:pPr>
        <w:spacing w:before="120" w:after="120" w:line="360" w:lineRule="auto"/>
        <w:ind w:left="-142"/>
        <w:rPr>
          <w:ins w:id="27" w:author="{1737595D-4E18-4C1E-A0F5-D8A39B0605E1}" w:date="2025-06-02T00:01:00Z" w16du:dateUtc="2025-06-01T17:01:00Z"/>
          <w:rFonts w:cs="Times New Roman"/>
          <w:szCs w:val="26"/>
          <w:lang w:val="en-US"/>
        </w:rPr>
      </w:pPr>
      <w:r w:rsidRPr="00C75D0B">
        <w:rPr>
          <w:rFonts w:cs="Times New Roman"/>
          <w:b/>
          <w:bCs/>
          <w:szCs w:val="26"/>
        </w:rPr>
        <w:t xml:space="preserve">   Event Loop</w:t>
      </w:r>
      <w:r w:rsidRPr="00C75D0B">
        <w:rPr>
          <w:rFonts w:cs="Times New Roman"/>
          <w:szCs w:val="26"/>
        </w:rPr>
        <w:t> là một trong những khái niệm quan trọng nhất trong Node.js, vì nó giải thích cách Node.js xử lý các tác vụ đồng thời mặc dù nó chỉ chạy trên một luồng duy nhất (single-threaded). Node.js sử dụng event loop để quản lý các tác vụ bất đồng bộ như đọc/ghi file, yêu cầu HTTP, hoặc truy vấn cơ sở dữ liệu mà không chặn (blocking) luồng chính.</w:t>
      </w:r>
    </w:p>
    <w:p w14:paraId="29795DA1" w14:textId="77777777" w:rsidR="002067CE" w:rsidRPr="00C75D0B" w:rsidRDefault="002067CE" w:rsidP="007337B4">
      <w:pPr>
        <w:spacing w:before="120" w:after="120" w:line="360" w:lineRule="auto"/>
        <w:ind w:left="-142"/>
        <w:rPr>
          <w:rFonts w:cs="Times New Roman"/>
          <w:szCs w:val="26"/>
        </w:rPr>
      </w:pPr>
      <w:r w:rsidRPr="00C75D0B">
        <w:rPr>
          <w:rFonts w:cs="Times New Roman"/>
          <w:szCs w:val="26"/>
        </w:rPr>
        <w:t xml:space="preserve">   Trong Node.js, mã JavaScript chạy trong một luồng duy nhất, còn được gọi là luồng chính (main thread). Tuy nhiên, để xử lý các yêu cầu I/O không đồng bộ, như đọc và ghi vào tệp, gọi API mạng hoặc truy vấn cơ sở dữ liệu, Node.js sử dụng mô hình sự kiện và non-blocking I/O.</w:t>
      </w:r>
    </w:p>
    <w:p w14:paraId="052D374A" w14:textId="024367B3" w:rsidR="00E24023" w:rsidRPr="00626822" w:rsidRDefault="002067CE" w:rsidP="00626822">
      <w:pPr>
        <w:spacing w:before="120" w:after="120" w:line="360" w:lineRule="auto"/>
        <w:ind w:left="142" w:firstLine="66"/>
        <w:rPr>
          <w:ins w:id="28" w:author="{1737595D-4E18-4C1E-A0F5-D8A39B0605E1}" w:date="2025-06-02T00:00:00Z" w16du:dateUtc="2025-06-01T17:00:00Z"/>
          <w:rFonts w:cs="Times New Roman"/>
          <w:szCs w:val="26"/>
          <w:lang w:val="en-US"/>
        </w:rPr>
      </w:pPr>
      <w:r w:rsidRPr="00C75D0B">
        <w:rPr>
          <w:rFonts w:cs="Times New Roman"/>
          <w:szCs w:val="26"/>
        </w:rPr>
        <w:t>Client gửi các REQUEST đến SERVER để tương tác với ứng dụng web. Các REQUESTs này có thể là Blocking hoặc Non-Blocking</w:t>
      </w:r>
    </w:p>
    <w:p w14:paraId="7C4D5C19" w14:textId="77777777" w:rsidR="002067CE" w:rsidRPr="00C75D0B" w:rsidRDefault="002067CE" w:rsidP="007337B4">
      <w:pPr>
        <w:numPr>
          <w:ilvl w:val="0"/>
          <w:numId w:val="10"/>
        </w:numPr>
        <w:spacing w:before="120" w:after="120" w:line="360" w:lineRule="auto"/>
        <w:ind w:left="142" w:firstLine="66"/>
        <w:rPr>
          <w:rFonts w:cs="Times New Roman"/>
          <w:szCs w:val="26"/>
        </w:rPr>
      </w:pPr>
      <w:r w:rsidRPr="00C75D0B">
        <w:rPr>
          <w:rFonts w:cs="Times New Roman"/>
          <w:szCs w:val="26"/>
        </w:rPr>
        <w:lastRenderedPageBreak/>
        <w:t>Truy vấn dữ liệu</w:t>
      </w:r>
    </w:p>
    <w:p w14:paraId="3ED31B53" w14:textId="77777777" w:rsidR="002067CE" w:rsidRPr="00C75D0B" w:rsidRDefault="002067CE" w:rsidP="007337B4">
      <w:pPr>
        <w:numPr>
          <w:ilvl w:val="0"/>
          <w:numId w:val="10"/>
        </w:numPr>
        <w:spacing w:before="120" w:after="120" w:line="360" w:lineRule="auto"/>
        <w:ind w:left="142" w:firstLine="66"/>
        <w:rPr>
          <w:rFonts w:cs="Times New Roman"/>
          <w:szCs w:val="26"/>
        </w:rPr>
      </w:pPr>
      <w:r w:rsidRPr="00C75D0B">
        <w:rPr>
          <w:rFonts w:cs="Times New Roman"/>
          <w:szCs w:val="26"/>
        </w:rPr>
        <w:t>Xóa dữ liệu</w:t>
      </w:r>
    </w:p>
    <w:p w14:paraId="43CC1CE3" w14:textId="77777777" w:rsidR="002067CE" w:rsidRPr="00C75D0B" w:rsidRDefault="002067CE" w:rsidP="007337B4">
      <w:pPr>
        <w:numPr>
          <w:ilvl w:val="0"/>
          <w:numId w:val="10"/>
        </w:numPr>
        <w:spacing w:before="120" w:after="120" w:line="360" w:lineRule="auto"/>
        <w:ind w:left="142" w:firstLine="66"/>
        <w:rPr>
          <w:rFonts w:cs="Times New Roman"/>
          <w:szCs w:val="26"/>
        </w:rPr>
      </w:pPr>
      <w:r w:rsidRPr="00C75D0B">
        <w:rPr>
          <w:rFonts w:cs="Times New Roman"/>
          <w:szCs w:val="26"/>
        </w:rPr>
        <w:t>Cập nhật dữ liệu</w:t>
      </w:r>
    </w:p>
    <w:p w14:paraId="087D1339" w14:textId="77777777" w:rsidR="002067CE" w:rsidRPr="00C75D0B" w:rsidRDefault="002067CE" w:rsidP="007337B4">
      <w:pPr>
        <w:spacing w:before="120" w:after="120" w:line="360" w:lineRule="auto"/>
        <w:ind w:left="142" w:firstLine="66"/>
        <w:rPr>
          <w:rFonts w:cs="Times New Roman"/>
          <w:szCs w:val="26"/>
        </w:rPr>
      </w:pPr>
      <w:r w:rsidRPr="00C75D0B">
        <w:rPr>
          <w:rFonts w:cs="Times New Roman"/>
          <w:szCs w:val="26"/>
        </w:rPr>
        <w:t>Node.JS tiếp nhận các Request gửi đến và thêm chúng vào hàng đợi Event Queue</w:t>
      </w:r>
    </w:p>
    <w:p w14:paraId="4157349E" w14:textId="77777777" w:rsidR="002067CE" w:rsidRPr="00C75D0B" w:rsidRDefault="002067CE" w:rsidP="007337B4">
      <w:pPr>
        <w:spacing w:before="120" w:after="120" w:line="360" w:lineRule="auto"/>
        <w:ind w:left="142" w:firstLine="66"/>
        <w:rPr>
          <w:rFonts w:cs="Times New Roman"/>
          <w:szCs w:val="26"/>
        </w:rPr>
      </w:pPr>
      <w:r w:rsidRPr="00C75D0B">
        <w:rPr>
          <w:rFonts w:cs="Times New Roman"/>
          <w:szCs w:val="26"/>
        </w:rPr>
        <w:t>Sau đó các yêu cầu Request này được xử lý lần lượt thông qua Event Loop.</w:t>
      </w:r>
    </w:p>
    <w:p w14:paraId="498A731B" w14:textId="77777777" w:rsidR="002067CE" w:rsidRPr="00C75D0B" w:rsidRDefault="002067CE" w:rsidP="00587D2B">
      <w:pPr>
        <w:spacing w:before="120" w:after="120" w:line="360" w:lineRule="auto"/>
        <w:ind w:left="360"/>
        <w:rPr>
          <w:rFonts w:cs="Times New Roman"/>
          <w:szCs w:val="26"/>
        </w:rPr>
      </w:pPr>
    </w:p>
    <w:p w14:paraId="5F6EA740" w14:textId="77777777" w:rsidR="002067CE" w:rsidRDefault="002067CE" w:rsidP="00587D2B">
      <w:pPr>
        <w:keepNext/>
        <w:spacing w:before="120" w:after="120" w:line="360" w:lineRule="auto"/>
        <w:ind w:left="360"/>
        <w:jc w:val="center"/>
      </w:pPr>
      <w:r w:rsidRPr="00282182">
        <w:rPr>
          <w:rFonts w:cs="Times New Roman"/>
        </w:rPr>
        <w:drawing>
          <wp:inline distT="0" distB="0" distL="0" distR="0" wp14:anchorId="3F49C7F1" wp14:editId="18C0A1F4">
            <wp:extent cx="4669337" cy="2161003"/>
            <wp:effectExtent l="0" t="0" r="0" b="0"/>
            <wp:docPr id="1609069364" name="Picture 3" descr="nod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fl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3646" cy="2167625"/>
                    </a:xfrm>
                    <a:prstGeom prst="rect">
                      <a:avLst/>
                    </a:prstGeom>
                    <a:noFill/>
                    <a:ln>
                      <a:noFill/>
                    </a:ln>
                  </pic:spPr>
                </pic:pic>
              </a:graphicData>
            </a:graphic>
          </wp:inline>
        </w:drawing>
      </w:r>
    </w:p>
    <w:p w14:paraId="033CE116" w14:textId="5C3B6844" w:rsidR="002067CE" w:rsidRPr="00C75D0B" w:rsidRDefault="002067CE" w:rsidP="003A792F">
      <w:pPr>
        <w:pStyle w:val="hinh"/>
        <w:rPr>
          <w:rFonts w:cs="Times New Roman"/>
          <w:szCs w:val="26"/>
        </w:rPr>
      </w:pPr>
      <w:bookmarkStart w:id="29" w:name="_Toc185484000"/>
      <w:bookmarkStart w:id="30" w:name="_Toc199715872"/>
      <w:r>
        <w:t>Hình</w:t>
      </w:r>
      <w:r>
        <w:t xml:space="preserve"> </w:t>
      </w:r>
      <w:r w:rsidR="003A792F">
        <w:t>1.2</w:t>
      </w:r>
      <w:r w:rsidRPr="00C75D0B">
        <w:t>: Cơ Chế Hoạt Động Của Event Loop</w:t>
      </w:r>
      <w:bookmarkEnd w:id="29"/>
      <w:bookmarkEnd w:id="30"/>
    </w:p>
    <w:p w14:paraId="5193BC3E" w14:textId="77777777" w:rsidR="002067CE" w:rsidRPr="00C75D0B" w:rsidRDefault="002067CE" w:rsidP="003A792F">
      <w:pPr>
        <w:spacing w:before="120" w:after="120" w:line="360" w:lineRule="auto"/>
        <w:ind w:firstLine="0"/>
        <w:rPr>
          <w:rFonts w:cs="Times New Roman"/>
          <w:szCs w:val="26"/>
        </w:rPr>
      </w:pPr>
      <w:r w:rsidRPr="00C75D0B">
        <w:rPr>
          <w:rFonts w:cs="Times New Roman"/>
          <w:szCs w:val="26"/>
        </w:rPr>
        <w:t>Cơ chế hoạt động của </w:t>
      </w:r>
      <w:r w:rsidRPr="00C75D0B">
        <w:rPr>
          <w:rFonts w:cs="Times New Roman"/>
          <w:b/>
          <w:bCs/>
          <w:szCs w:val="26"/>
        </w:rPr>
        <w:t>Event Loop</w:t>
      </w:r>
      <w:r w:rsidRPr="00C75D0B">
        <w:rPr>
          <w:rFonts w:cs="Times New Roman"/>
          <w:szCs w:val="26"/>
        </w:rPr>
        <w:t>:</w:t>
      </w:r>
    </w:p>
    <w:p w14:paraId="2BA979A8" w14:textId="77777777" w:rsidR="002067CE" w:rsidRPr="00C75D0B" w:rsidRDefault="002067CE" w:rsidP="000D16E2">
      <w:pPr>
        <w:numPr>
          <w:ilvl w:val="0"/>
          <w:numId w:val="11"/>
        </w:numPr>
        <w:spacing w:before="120" w:after="120" w:line="360" w:lineRule="auto"/>
        <w:rPr>
          <w:rFonts w:cs="Times New Roman"/>
          <w:szCs w:val="26"/>
        </w:rPr>
      </w:pPr>
      <w:r w:rsidRPr="00C75D0B">
        <w:rPr>
          <w:rFonts w:cs="Times New Roman"/>
          <w:b/>
          <w:bCs/>
          <w:szCs w:val="26"/>
        </w:rPr>
        <w:t>Requests (Yêu cầu)</w:t>
      </w:r>
      <w:r w:rsidRPr="00C75D0B">
        <w:rPr>
          <w:rFonts w:cs="Times New Roman"/>
          <w:szCs w:val="26"/>
        </w:rPr>
        <w:t>: Các yêu cầu từ người dùng được đưa vào </w:t>
      </w:r>
      <w:r w:rsidRPr="00C75D0B">
        <w:rPr>
          <w:rFonts w:cs="Times New Roman"/>
          <w:b/>
          <w:bCs/>
          <w:szCs w:val="26"/>
        </w:rPr>
        <w:t>Hàng đợi sự kiện (Event Queue)</w:t>
      </w:r>
      <w:r w:rsidRPr="00C75D0B">
        <w:rPr>
          <w:rFonts w:cs="Times New Roman"/>
          <w:szCs w:val="26"/>
        </w:rPr>
        <w:t>. Đây là nơi lưu trữ các sự kiện cần được xử lý.</w:t>
      </w:r>
    </w:p>
    <w:p w14:paraId="1FACF86D" w14:textId="77777777" w:rsidR="002067CE" w:rsidRPr="00C75D0B" w:rsidRDefault="002067CE" w:rsidP="000D16E2">
      <w:pPr>
        <w:numPr>
          <w:ilvl w:val="0"/>
          <w:numId w:val="11"/>
        </w:numPr>
        <w:spacing w:before="120" w:after="120" w:line="360" w:lineRule="auto"/>
        <w:rPr>
          <w:rFonts w:cs="Times New Roman"/>
          <w:szCs w:val="26"/>
        </w:rPr>
      </w:pPr>
      <w:r w:rsidRPr="00C75D0B">
        <w:rPr>
          <w:rFonts w:cs="Times New Roman"/>
          <w:b/>
          <w:bCs/>
          <w:szCs w:val="26"/>
        </w:rPr>
        <w:t>Event Loop (Vòng lặp sự kiện)</w:t>
      </w:r>
      <w:r w:rsidRPr="00C75D0B">
        <w:rPr>
          <w:rFonts w:cs="Times New Roman"/>
          <w:szCs w:val="26"/>
        </w:rPr>
        <w:t>: Event Loop liên tục kiểm tra hàng đợi sự kiện để xem có sự kiện nào cần được xử lý hay không. Nếu có, nó sẽ lấy sự kiện ra khỏi hàng đợi và chuyển nó tới </w:t>
      </w:r>
      <w:r w:rsidRPr="00C75D0B">
        <w:rPr>
          <w:rFonts w:cs="Times New Roman"/>
          <w:b/>
          <w:bCs/>
          <w:szCs w:val="26"/>
        </w:rPr>
        <w:t>Thread Pool</w:t>
      </w:r>
      <w:r w:rsidRPr="00C75D0B">
        <w:rPr>
          <w:rFonts w:cs="Times New Roman"/>
          <w:szCs w:val="26"/>
        </w:rPr>
        <w:t> để xử lý. Các hoạt động không chặn (non-blocking operations) sẽ được xử lý trực tiếp, trong khi các hoạt động chặn (blocking operations) sẽ được gửi tới các nguồn tài nguyên bên ngoài như cơ sở dữ liệu, hệ thống tệp, v.v.</w:t>
      </w:r>
    </w:p>
    <w:p w14:paraId="49C331A2" w14:textId="77777777" w:rsidR="002067CE" w:rsidRPr="00C75D0B" w:rsidRDefault="002067CE" w:rsidP="000D16E2">
      <w:pPr>
        <w:numPr>
          <w:ilvl w:val="0"/>
          <w:numId w:val="11"/>
        </w:numPr>
        <w:spacing w:before="120" w:after="120" w:line="360" w:lineRule="auto"/>
        <w:rPr>
          <w:rFonts w:cs="Times New Roman"/>
          <w:szCs w:val="26"/>
        </w:rPr>
      </w:pPr>
      <w:r w:rsidRPr="00C75D0B">
        <w:rPr>
          <w:rFonts w:cs="Times New Roman"/>
          <w:b/>
          <w:bCs/>
          <w:szCs w:val="26"/>
        </w:rPr>
        <w:t>Thread Pool (Nhóm luồng)</w:t>
      </w:r>
      <w:r w:rsidRPr="00C75D0B">
        <w:rPr>
          <w:rFonts w:cs="Times New Roman"/>
          <w:szCs w:val="26"/>
        </w:rPr>
        <w:t>: Thread Pool xử lý các hoạt động chặn. Nó sẽ tạo ra các luồng riêng biệt để xử lý các tác vụ này.</w:t>
      </w:r>
    </w:p>
    <w:p w14:paraId="6053EAFE" w14:textId="77777777" w:rsidR="002067CE" w:rsidRPr="00C75D0B" w:rsidRDefault="002067CE" w:rsidP="000D16E2">
      <w:pPr>
        <w:numPr>
          <w:ilvl w:val="0"/>
          <w:numId w:val="11"/>
        </w:numPr>
        <w:spacing w:before="120" w:after="120" w:line="360" w:lineRule="auto"/>
        <w:rPr>
          <w:rFonts w:cs="Times New Roman"/>
          <w:szCs w:val="26"/>
        </w:rPr>
      </w:pPr>
      <w:r w:rsidRPr="00C75D0B">
        <w:rPr>
          <w:rFonts w:cs="Times New Roman"/>
          <w:b/>
          <w:bCs/>
          <w:szCs w:val="26"/>
        </w:rPr>
        <w:lastRenderedPageBreak/>
        <w:t>I/O Polling (Kiểm tra I/O)</w:t>
      </w:r>
      <w:r w:rsidRPr="00C75D0B">
        <w:rPr>
          <w:rFonts w:cs="Times New Roman"/>
          <w:szCs w:val="26"/>
        </w:rPr>
        <w:t>: Có một hộp "I/O Polling" kết nối với Thread Pool, đại diện cho các cơ chế kiểm tra I/O như epoll, kqueue, v.v.</w:t>
      </w:r>
    </w:p>
    <w:p w14:paraId="0E6AF5A2" w14:textId="77777777" w:rsidR="002067CE" w:rsidRPr="00C75D0B" w:rsidRDefault="002067CE" w:rsidP="000D16E2">
      <w:pPr>
        <w:numPr>
          <w:ilvl w:val="0"/>
          <w:numId w:val="11"/>
        </w:numPr>
        <w:spacing w:before="120" w:after="120" w:line="360" w:lineRule="auto"/>
        <w:rPr>
          <w:rFonts w:cs="Times New Roman"/>
          <w:szCs w:val="26"/>
        </w:rPr>
      </w:pPr>
      <w:r w:rsidRPr="00C75D0B">
        <w:rPr>
          <w:rFonts w:cs="Times New Roman"/>
          <w:b/>
          <w:bCs/>
          <w:szCs w:val="26"/>
        </w:rPr>
        <w:t>External Resources (Nguồn tài nguyên bên ngoài)</w:t>
      </w:r>
      <w:r w:rsidRPr="00C75D0B">
        <w:rPr>
          <w:rFonts w:cs="Times New Roman"/>
          <w:szCs w:val="26"/>
        </w:rPr>
        <w:t>: Khi công việc đã được hoàn thành, kết quả sau cùng sẽ được trả lại thông qua Event Loop và gửi lại cho người dùng.</w:t>
      </w:r>
    </w:p>
    <w:p w14:paraId="385DF5C9" w14:textId="77777777" w:rsidR="002067CE" w:rsidRPr="00C75D0B" w:rsidRDefault="002067CE" w:rsidP="00587D2B">
      <w:pPr>
        <w:spacing w:before="120" w:after="120" w:line="360" w:lineRule="auto"/>
        <w:ind w:left="360"/>
        <w:rPr>
          <w:rFonts w:cs="Times New Roman"/>
          <w:szCs w:val="26"/>
        </w:rPr>
      </w:pPr>
      <w:r w:rsidRPr="00C75D0B">
        <w:rPr>
          <w:rFonts w:cs="Times New Roman"/>
          <w:szCs w:val="26"/>
        </w:rPr>
        <w:t>Cơ chế này giúp Node.js xử lý nhiều yêu cầu một cách hiệu quả, đồng thời duy trì tính không chặn của ứng dụng</w:t>
      </w:r>
    </w:p>
    <w:p w14:paraId="07AAE0C3" w14:textId="77777777" w:rsidR="002067CE" w:rsidRPr="00C75D0B" w:rsidRDefault="002067CE" w:rsidP="00587D2B">
      <w:pPr>
        <w:spacing w:before="120" w:after="120" w:line="360" w:lineRule="auto"/>
        <w:ind w:left="360"/>
        <w:rPr>
          <w:rFonts w:cs="Times New Roman"/>
          <w:b/>
          <w:bCs/>
          <w:szCs w:val="26"/>
        </w:rPr>
      </w:pPr>
      <w:r w:rsidRPr="00C75D0B">
        <w:rPr>
          <w:rFonts w:cs="Times New Roman"/>
          <w:b/>
          <w:bCs/>
          <w:szCs w:val="26"/>
        </w:rPr>
        <w:t>Cách hoạt động của Event Loop</w:t>
      </w:r>
    </w:p>
    <w:p w14:paraId="417D49EB" w14:textId="77777777" w:rsidR="002067CE" w:rsidRPr="00C75D0B" w:rsidRDefault="002067CE" w:rsidP="00587D2B">
      <w:pPr>
        <w:spacing w:before="120" w:after="120" w:line="360" w:lineRule="auto"/>
        <w:ind w:left="360"/>
        <w:rPr>
          <w:rFonts w:cs="Times New Roman"/>
          <w:szCs w:val="26"/>
        </w:rPr>
      </w:pPr>
      <w:r w:rsidRPr="00C75D0B">
        <w:rPr>
          <w:rFonts w:cs="Times New Roman"/>
          <w:szCs w:val="26"/>
        </w:rPr>
        <w:t>Node.js hoạt động dựa trên một vòng lặp sự kiện (event loop) để xử lý tất cả các tác vụ bất đồng bộ. Khi một tác vụ (như đọc file) được yêu cầu, nó được đưa vào hàng đợi của event loop. Node.js tiếp tục xử lý các yêu cầu khác trong khi chờ tác vụ đó hoàn thành. Khi tác vụ hoàn thành, callback tương ứng sẽ được đưa vào hàng đợi và thực thi trong lần lặp tiếp theo của event loop.</w:t>
      </w:r>
    </w:p>
    <w:p w14:paraId="7E89953C" w14:textId="77777777" w:rsidR="002067CE" w:rsidRPr="00C75D0B" w:rsidRDefault="002067CE" w:rsidP="00587D2B">
      <w:pPr>
        <w:spacing w:before="120" w:after="120" w:line="360" w:lineRule="auto"/>
        <w:ind w:left="360"/>
        <w:rPr>
          <w:rFonts w:cs="Times New Roman"/>
          <w:szCs w:val="26"/>
        </w:rPr>
      </w:pPr>
      <w:r w:rsidRPr="00C75D0B">
        <w:rPr>
          <w:rFonts w:cs="Times New Roman"/>
          <w:szCs w:val="26"/>
        </w:rPr>
        <w:t>Event loop có 6 giai đoạn chính:</w:t>
      </w:r>
    </w:p>
    <w:p w14:paraId="7F2F08F7" w14:textId="77777777" w:rsidR="002067CE" w:rsidRPr="00C75D0B" w:rsidRDefault="002067CE" w:rsidP="000D16E2">
      <w:pPr>
        <w:numPr>
          <w:ilvl w:val="0"/>
          <w:numId w:val="12"/>
        </w:numPr>
        <w:spacing w:before="120" w:after="120" w:line="360" w:lineRule="auto"/>
        <w:rPr>
          <w:rFonts w:cs="Times New Roman"/>
          <w:szCs w:val="26"/>
        </w:rPr>
      </w:pPr>
      <w:r w:rsidRPr="00C75D0B">
        <w:rPr>
          <w:rFonts w:cs="Times New Roman"/>
          <w:b/>
          <w:bCs/>
          <w:szCs w:val="26"/>
        </w:rPr>
        <w:t>Timers</w:t>
      </w:r>
      <w:r w:rsidRPr="00C75D0B">
        <w:rPr>
          <w:rFonts w:cs="Times New Roman"/>
          <w:szCs w:val="26"/>
        </w:rPr>
        <w:t>: Xử lý các callback từ setTimeout() và setInterval().</w:t>
      </w:r>
    </w:p>
    <w:p w14:paraId="4A77FAC5" w14:textId="77777777" w:rsidR="002067CE" w:rsidRPr="00C75D0B" w:rsidRDefault="002067CE" w:rsidP="000D16E2">
      <w:pPr>
        <w:numPr>
          <w:ilvl w:val="0"/>
          <w:numId w:val="12"/>
        </w:numPr>
        <w:spacing w:before="120" w:after="120" w:line="360" w:lineRule="auto"/>
        <w:rPr>
          <w:rFonts w:cs="Times New Roman"/>
          <w:szCs w:val="26"/>
        </w:rPr>
      </w:pPr>
      <w:r w:rsidRPr="00C75D0B">
        <w:rPr>
          <w:rFonts w:cs="Times New Roman"/>
          <w:b/>
          <w:bCs/>
          <w:szCs w:val="26"/>
        </w:rPr>
        <w:t>I/O Callbacks</w:t>
      </w:r>
      <w:r w:rsidRPr="00C75D0B">
        <w:rPr>
          <w:rFonts w:cs="Times New Roman"/>
          <w:szCs w:val="26"/>
        </w:rPr>
        <w:t>: Xử lý các callback từ các hoạt động I/O như đọc file hoặc gửi HTTP request.</w:t>
      </w:r>
    </w:p>
    <w:p w14:paraId="77DC27F6" w14:textId="77777777" w:rsidR="002067CE" w:rsidRPr="00C75D0B" w:rsidRDefault="002067CE" w:rsidP="000D16E2">
      <w:pPr>
        <w:numPr>
          <w:ilvl w:val="0"/>
          <w:numId w:val="12"/>
        </w:numPr>
        <w:spacing w:before="120" w:after="120" w:line="360" w:lineRule="auto"/>
        <w:rPr>
          <w:rFonts w:cs="Times New Roman"/>
          <w:szCs w:val="26"/>
        </w:rPr>
      </w:pPr>
      <w:r w:rsidRPr="00C75D0B">
        <w:rPr>
          <w:rFonts w:cs="Times New Roman"/>
          <w:b/>
          <w:bCs/>
          <w:szCs w:val="26"/>
        </w:rPr>
        <w:t>Idle, prepare</w:t>
      </w:r>
      <w:r w:rsidRPr="00C75D0B">
        <w:rPr>
          <w:rFonts w:cs="Times New Roman"/>
          <w:szCs w:val="26"/>
        </w:rPr>
        <w:t>: Sử dụng nội bộ, ít khi được quan tâm.</w:t>
      </w:r>
    </w:p>
    <w:p w14:paraId="53F604BF" w14:textId="77777777" w:rsidR="002067CE" w:rsidRPr="00C75D0B" w:rsidRDefault="002067CE" w:rsidP="000D16E2">
      <w:pPr>
        <w:numPr>
          <w:ilvl w:val="0"/>
          <w:numId w:val="12"/>
        </w:numPr>
        <w:spacing w:before="120" w:after="120" w:line="360" w:lineRule="auto"/>
        <w:rPr>
          <w:rFonts w:cs="Times New Roman"/>
          <w:szCs w:val="26"/>
        </w:rPr>
      </w:pPr>
      <w:r w:rsidRPr="00C75D0B">
        <w:rPr>
          <w:rFonts w:cs="Times New Roman"/>
          <w:b/>
          <w:bCs/>
          <w:szCs w:val="26"/>
        </w:rPr>
        <w:t>Poll</w:t>
      </w:r>
      <w:r w:rsidRPr="00C75D0B">
        <w:rPr>
          <w:rFonts w:cs="Times New Roman"/>
          <w:szCs w:val="26"/>
        </w:rPr>
        <w:t>: Chờ và xử lý các sự kiện I/O mới.</w:t>
      </w:r>
    </w:p>
    <w:p w14:paraId="2021014F" w14:textId="77777777" w:rsidR="002067CE" w:rsidRPr="00C75D0B" w:rsidRDefault="002067CE" w:rsidP="000D16E2">
      <w:pPr>
        <w:numPr>
          <w:ilvl w:val="0"/>
          <w:numId w:val="12"/>
        </w:numPr>
        <w:spacing w:before="120" w:after="120" w:line="360" w:lineRule="auto"/>
        <w:rPr>
          <w:rFonts w:cs="Times New Roman"/>
          <w:szCs w:val="26"/>
        </w:rPr>
      </w:pPr>
      <w:r w:rsidRPr="00C75D0B">
        <w:rPr>
          <w:rFonts w:cs="Times New Roman"/>
          <w:b/>
          <w:bCs/>
          <w:szCs w:val="26"/>
        </w:rPr>
        <w:t>Check</w:t>
      </w:r>
      <w:r w:rsidRPr="00C75D0B">
        <w:rPr>
          <w:rFonts w:cs="Times New Roman"/>
          <w:szCs w:val="26"/>
        </w:rPr>
        <w:t>: Xử lý các callback từ setImmediate().</w:t>
      </w:r>
    </w:p>
    <w:p w14:paraId="2D3BF916" w14:textId="77777777" w:rsidR="002067CE" w:rsidRPr="00C75D0B" w:rsidRDefault="002067CE" w:rsidP="000D16E2">
      <w:pPr>
        <w:numPr>
          <w:ilvl w:val="0"/>
          <w:numId w:val="12"/>
        </w:numPr>
        <w:spacing w:before="120" w:after="120" w:line="360" w:lineRule="auto"/>
        <w:rPr>
          <w:rFonts w:cs="Times New Roman"/>
          <w:szCs w:val="26"/>
        </w:rPr>
      </w:pPr>
      <w:r w:rsidRPr="00C75D0B">
        <w:rPr>
          <w:rFonts w:cs="Times New Roman"/>
          <w:b/>
          <w:bCs/>
          <w:szCs w:val="26"/>
        </w:rPr>
        <w:t>Close Callbacks</w:t>
      </w:r>
      <w:r w:rsidRPr="00C75D0B">
        <w:rPr>
          <w:rFonts w:cs="Times New Roman"/>
          <w:szCs w:val="26"/>
        </w:rPr>
        <w:t>: Xử lý các callback từ sự kiện close() của các kết nối I/O.</w:t>
      </w:r>
    </w:p>
    <w:p w14:paraId="3C70F3A0" w14:textId="4DB352BA" w:rsidR="002067CE" w:rsidRPr="002F78C7" w:rsidRDefault="002067CE" w:rsidP="00EE6768">
      <w:pPr>
        <w:spacing w:line="360" w:lineRule="auto"/>
        <w:ind w:firstLine="0"/>
        <w:outlineLvl w:val="2"/>
        <w:rPr>
          <w:b/>
        </w:rPr>
      </w:pPr>
      <w:bookmarkStart w:id="31" w:name="_Toc184905555"/>
      <w:bookmarkStart w:id="32" w:name="_Toc184917574"/>
      <w:bookmarkStart w:id="33" w:name="_Toc199716157"/>
      <w:r w:rsidRPr="002F78C7">
        <w:rPr>
          <w:b/>
        </w:rPr>
        <w:t>1.</w:t>
      </w:r>
      <w:r w:rsidR="002F78C7">
        <w:rPr>
          <w:b/>
          <w:bCs/>
        </w:rPr>
        <w:t>1</w:t>
      </w:r>
      <w:r>
        <w:rPr>
          <w:b/>
        </w:rPr>
        <w:t>.4</w:t>
      </w:r>
      <w:r w:rsidRPr="002F78C7">
        <w:rPr>
          <w:b/>
        </w:rPr>
        <w:t>. Mongodb</w:t>
      </w:r>
      <w:bookmarkEnd w:id="31"/>
      <w:bookmarkEnd w:id="32"/>
      <w:bookmarkEnd w:id="33"/>
    </w:p>
    <w:p w14:paraId="543F0B61" w14:textId="6A23E786" w:rsidR="002067CE" w:rsidRPr="00391D40" w:rsidRDefault="002067CE" w:rsidP="00865B7E">
      <w:pPr>
        <w:spacing w:line="360" w:lineRule="auto"/>
        <w:ind w:left="284" w:firstLine="0"/>
        <w:outlineLvl w:val="3"/>
        <w:rPr>
          <w:b/>
        </w:rPr>
      </w:pPr>
      <w:bookmarkStart w:id="34" w:name="_Toc184917575"/>
      <w:r w:rsidRPr="00391D40">
        <w:rPr>
          <w:b/>
        </w:rPr>
        <w:t>1.</w:t>
      </w:r>
      <w:r w:rsidR="001F1135" w:rsidRPr="00391D40">
        <w:rPr>
          <w:b/>
          <w:bCs/>
        </w:rPr>
        <w:t>1</w:t>
      </w:r>
      <w:r w:rsidRPr="00391D40">
        <w:rPr>
          <w:b/>
        </w:rPr>
        <w:t>.</w:t>
      </w:r>
      <w:r>
        <w:rPr>
          <w:b/>
        </w:rPr>
        <w:t>4</w:t>
      </w:r>
      <w:r w:rsidRPr="00391D40">
        <w:rPr>
          <w:b/>
        </w:rPr>
        <w:t>.1 Giới Thiệu Về Mongodb</w:t>
      </w:r>
      <w:bookmarkEnd w:id="34"/>
      <w:r w:rsidRPr="00391D40">
        <w:rPr>
          <w:b/>
        </w:rPr>
        <w:t xml:space="preserve"> </w:t>
      </w:r>
    </w:p>
    <w:p w14:paraId="11A4624E"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MongoDB là một hệ quản trị cơ sở dữ liệu mã nguồn mở, là CSDL thuộc    NoSql và được hàng triệu người sử dụng.</w:t>
      </w:r>
    </w:p>
    <w:p w14:paraId="6A5C0A8C"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lastRenderedPageBreak/>
        <w:t xml:space="preserve">      - MongoDB là một database hướng tài liệu (document), các dữ liệu được lưu trữ trong document kiểu JSON thay vì dạng bảng như CSDL quan hệ nên truy vấn sẽ rất nhanh.</w:t>
      </w:r>
    </w:p>
    <w:p w14:paraId="680D903F"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Với CSDL quan hệ chúng ta có khái niệm bảng, các cơ sở dữ liệu quan hệ (như MySQL hay SQL Server...) sử dụng các bảng để lưu dữ liệu thì với MongoDB chúng ta sẽ dùng khái niệm là collection thay vì bảng</w:t>
      </w:r>
    </w:p>
    <w:p w14:paraId="6B63B699"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So với RDBMS thì trong MongoDB collection ứng với table, còn document sẽ ứng với row, MongoDB sẽ dùng các document thay cho row trong RDBMS.</w:t>
      </w:r>
    </w:p>
    <w:p w14:paraId="6B60F321"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Các collection trong MongoDB được cấu trúc rất linh hoạt, cho phép các dữ liệu lưu trữ không cần tuân theo một cấu trúc nhất định.</w:t>
      </w:r>
    </w:p>
    <w:p w14:paraId="015C3A65"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Thông tin liên quan được lưu trữ cùng nhau để truy cập truy vấn nhanh thông qua ngôn ngữ truy vấn MongoDB</w:t>
      </w:r>
    </w:p>
    <w:p w14:paraId="4A38DC7A" w14:textId="329A06EC" w:rsidR="002067CE" w:rsidRPr="0033527A" w:rsidRDefault="002067CE" w:rsidP="00391D40">
      <w:pPr>
        <w:spacing w:line="360" w:lineRule="auto"/>
        <w:ind w:left="284" w:firstLine="0"/>
        <w:outlineLvl w:val="3"/>
        <w:rPr>
          <w:b/>
        </w:rPr>
      </w:pPr>
      <w:r w:rsidRPr="0033527A">
        <w:rPr>
          <w:b/>
        </w:rPr>
        <w:t xml:space="preserve"> 1.</w:t>
      </w:r>
      <w:r w:rsidR="00391D40" w:rsidRPr="0033527A">
        <w:rPr>
          <w:b/>
          <w:bCs/>
        </w:rPr>
        <w:t>1</w:t>
      </w:r>
      <w:r w:rsidRPr="0033527A">
        <w:rPr>
          <w:b/>
        </w:rPr>
        <w:t>.4.2 Ưu Nhược Điểm Của Mongodb</w:t>
      </w:r>
    </w:p>
    <w:p w14:paraId="026F1F79" w14:textId="77777777" w:rsidR="002067CE" w:rsidRPr="00C75D0B" w:rsidRDefault="002067CE" w:rsidP="00587D2B">
      <w:pPr>
        <w:tabs>
          <w:tab w:val="left" w:pos="2853"/>
        </w:tabs>
        <w:spacing w:before="120" w:after="120" w:line="360" w:lineRule="auto"/>
        <w:ind w:left="142" w:firstLine="142"/>
        <w:rPr>
          <w:rFonts w:cs="Times New Roman"/>
          <w:b/>
          <w:bCs/>
          <w:szCs w:val="26"/>
        </w:rPr>
      </w:pPr>
      <w:r w:rsidRPr="00C75D0B">
        <w:rPr>
          <w:rFonts w:cs="Times New Roman"/>
          <w:b/>
          <w:bCs/>
          <w:szCs w:val="26"/>
        </w:rPr>
        <w:t xml:space="preserve">    Ưu điểm của MongoDB</w:t>
      </w:r>
    </w:p>
    <w:p w14:paraId="7C171A27"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Dữ liệu lưu trữ phi cấu trúc, không có tính ràng buộc, toàn vẹn nên tính sẵn sàng cao, hiệu suất lớn và dễ dàng mở rộng lưu trữ.</w:t>
      </w:r>
    </w:p>
    <w:p w14:paraId="1D534907"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Dữ liệu được caching (ghi đệm) lên RAM, hạn chế truy cập vào ổ cứng nên tốc độ đọc và ghi cao</w:t>
      </w:r>
    </w:p>
    <w:p w14:paraId="1F254984" w14:textId="77777777" w:rsidR="002067CE" w:rsidRPr="00C75D0B" w:rsidRDefault="002067CE" w:rsidP="00587D2B">
      <w:pPr>
        <w:tabs>
          <w:tab w:val="left" w:pos="2853"/>
        </w:tabs>
        <w:spacing w:before="120" w:after="120" w:line="360" w:lineRule="auto"/>
        <w:ind w:left="142" w:firstLine="142"/>
        <w:rPr>
          <w:rFonts w:cs="Times New Roman"/>
          <w:b/>
          <w:bCs/>
          <w:szCs w:val="26"/>
        </w:rPr>
      </w:pPr>
      <w:r w:rsidRPr="00C75D0B">
        <w:rPr>
          <w:rFonts w:cs="Times New Roman"/>
          <w:szCs w:val="26"/>
        </w:rPr>
        <w:t xml:space="preserve"> </w:t>
      </w:r>
      <w:r w:rsidRPr="00C75D0B">
        <w:rPr>
          <w:rFonts w:cs="Times New Roman"/>
          <w:b/>
          <w:bCs/>
          <w:szCs w:val="26"/>
        </w:rPr>
        <w:t>Nhược điểm của MongoDB</w:t>
      </w:r>
    </w:p>
    <w:p w14:paraId="74821ABA"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Không ứng dụng được cho các mô hình giao dịch nào có yêu cầu độ chính xác cao do không có ràng buộc.</w:t>
      </w:r>
    </w:p>
    <w:p w14:paraId="3E48403D"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Không có cơ chế transaction (giao dịch) để phục vụ các ứng dụng ngân hàng.</w:t>
      </w:r>
    </w:p>
    <w:p w14:paraId="74D548F0"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Dữ liệu lấy RAM làm trọng tâm hoạt động vì vậy khi hoạt động yêu cầu một bộ nhớ RAM lớn.</w:t>
      </w:r>
    </w:p>
    <w:p w14:paraId="355C04CB"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lastRenderedPageBreak/>
        <w:t xml:space="preserve">       -  Mọi thay đổi về dữ liệu mặc định đều chưa được ghi xuống ổ cứng ngay lập tức vì vậy khả năng bị mất dữ liệu từ nguyên nhân mất điện đột xuất là rất cao.</w:t>
      </w:r>
    </w:p>
    <w:p w14:paraId="26309EEA" w14:textId="77777777" w:rsidR="002067CE" w:rsidRPr="00C75D0B" w:rsidRDefault="002067CE" w:rsidP="00587D2B">
      <w:pPr>
        <w:tabs>
          <w:tab w:val="left" w:pos="2853"/>
        </w:tabs>
        <w:spacing w:before="120" w:after="120" w:line="360" w:lineRule="auto"/>
        <w:ind w:left="142" w:firstLine="142"/>
        <w:rPr>
          <w:rFonts w:cs="Times New Roman"/>
          <w:b/>
          <w:bCs/>
          <w:szCs w:val="26"/>
        </w:rPr>
      </w:pPr>
      <w:r w:rsidRPr="00C75D0B">
        <w:rPr>
          <w:rFonts w:cs="Times New Roman"/>
          <w:b/>
          <w:bCs/>
          <w:szCs w:val="26"/>
        </w:rPr>
        <w:t>Khi nào sử dụng MongoDB?</w:t>
      </w:r>
    </w:p>
    <w:p w14:paraId="324D2F35"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Quản lý và truyền tải content – Quản lý đa dạng nhiều product của content chỉ trong một kho lưu trữ data cho phép thay đổi và phản hồi nhanh chóng mà không chịu thêm phức tạp thêm từ hệ thống content.</w:t>
      </w:r>
    </w:p>
    <w:p w14:paraId="5618C092"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Cấu trúc Mobile và Social – MongoDB cung cấp một platform có sẵn, phản xạ nhanh, và dễ mở rộng cho phép rất nhiều khả năng đột phá, phân tích real-time, và hỗ trợ toàn cầu.</w:t>
      </w:r>
    </w:p>
    <w:p w14:paraId="0EA08359"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      -  Quản lý data khách hàng – Tận dụng khả năng query nhanh chóng cho phân tích real-time trên cơ sở dữ liệu người dùng cực lớn vớ các mô hình data phức tạp bằng các schema linh hoạt và tự động sharding cho mở rộng chiều ngang.</w:t>
      </w:r>
    </w:p>
    <w:p w14:paraId="3EDBACCC" w14:textId="77777777" w:rsidR="002067CE" w:rsidRPr="00C75D0B" w:rsidRDefault="002067CE" w:rsidP="00587D2B">
      <w:pPr>
        <w:tabs>
          <w:tab w:val="left" w:pos="2853"/>
        </w:tabs>
        <w:spacing w:before="120" w:after="120" w:line="360" w:lineRule="auto"/>
        <w:ind w:left="142" w:firstLine="142"/>
        <w:rPr>
          <w:rFonts w:cs="Times New Roman"/>
          <w:b/>
          <w:bCs/>
          <w:szCs w:val="26"/>
        </w:rPr>
      </w:pPr>
      <w:r w:rsidRPr="00C75D0B">
        <w:rPr>
          <w:rFonts w:cs="Times New Roman"/>
          <w:b/>
          <w:bCs/>
          <w:szCs w:val="26"/>
        </w:rPr>
        <w:t>Tích hợp MongoDB vào NodeJs</w:t>
      </w:r>
    </w:p>
    <w:p w14:paraId="0C80E22F"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szCs w:val="26"/>
        </w:rPr>
        <w:t xml:space="preserve">Sử dụng MongoDB qua thư viện Mongoose (Database ORM) giúp thao tác dễ hơn về mặt cú pháp: </w:t>
      </w:r>
    </w:p>
    <w:p w14:paraId="4771D0E8" w14:textId="77777777" w:rsidR="002067CE" w:rsidRPr="00C75D0B" w:rsidRDefault="002067CE" w:rsidP="00587D2B">
      <w:pPr>
        <w:tabs>
          <w:tab w:val="left" w:pos="2853"/>
        </w:tabs>
        <w:spacing w:before="120" w:after="120" w:line="360" w:lineRule="auto"/>
        <w:ind w:left="142" w:firstLine="142"/>
        <w:rPr>
          <w:rFonts w:cs="Times New Roman"/>
          <w:b/>
          <w:bCs/>
          <w:szCs w:val="26"/>
        </w:rPr>
      </w:pPr>
      <w:r w:rsidRPr="00C75D0B">
        <w:rPr>
          <w:rFonts w:cs="Times New Roman"/>
          <w:b/>
          <w:bCs/>
          <w:szCs w:val="26"/>
        </w:rPr>
        <w:t xml:space="preserve">   npm install mongoose --save</w:t>
      </w:r>
    </w:p>
    <w:p w14:paraId="74683815" w14:textId="77777777" w:rsidR="002067CE" w:rsidRPr="00C75D0B" w:rsidRDefault="002067CE" w:rsidP="00587D2B">
      <w:pPr>
        <w:tabs>
          <w:tab w:val="left" w:pos="2853"/>
        </w:tabs>
        <w:spacing w:before="120" w:after="120" w:line="360" w:lineRule="auto"/>
        <w:ind w:left="142" w:firstLine="142"/>
        <w:rPr>
          <w:rFonts w:cs="Times New Roman"/>
          <w:szCs w:val="26"/>
        </w:rPr>
      </w:pPr>
      <w:r w:rsidRPr="00C75D0B">
        <w:rPr>
          <w:rFonts w:cs="Times New Roman"/>
          <w:b/>
          <w:bCs/>
          <w:szCs w:val="26"/>
        </w:rPr>
        <w:t xml:space="preserve">   yarn add mongoose --save</w:t>
      </w:r>
    </w:p>
    <w:p w14:paraId="5D3C7BBB" w14:textId="77777777" w:rsidR="002067CE" w:rsidRPr="00C75D0B" w:rsidRDefault="002067CE" w:rsidP="00587D2B">
      <w:pPr>
        <w:tabs>
          <w:tab w:val="left" w:pos="2853"/>
        </w:tabs>
        <w:spacing w:before="120" w:after="120" w:line="360" w:lineRule="auto"/>
        <w:ind w:firstLine="284"/>
        <w:rPr>
          <w:rFonts w:cs="Times New Roman"/>
          <w:b/>
          <w:bCs/>
          <w:szCs w:val="26"/>
        </w:rPr>
      </w:pPr>
      <w:r w:rsidRPr="00C75D0B">
        <w:rPr>
          <w:rFonts w:cs="Times New Roman"/>
          <w:b/>
          <w:bCs/>
          <w:szCs w:val="26"/>
        </w:rPr>
        <w:t>Các câu lệnh cơ bản của MongoDB</w:t>
      </w:r>
    </w:p>
    <w:p w14:paraId="7463A9BE"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Model.deleteMany():</w:t>
      </w:r>
      <w:r w:rsidRPr="00C75D0B">
        <w:rPr>
          <w:rFonts w:cs="Times New Roman"/>
          <w:szCs w:val="26"/>
        </w:rPr>
        <w:t xml:space="preserve"> Xóa nhiều</w:t>
      </w:r>
    </w:p>
    <w:p w14:paraId="2E73E50C"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Model.deleteOne():</w:t>
      </w:r>
      <w:r w:rsidRPr="00C75D0B">
        <w:rPr>
          <w:rFonts w:cs="Times New Roman"/>
          <w:szCs w:val="26"/>
        </w:rPr>
        <w:t xml:space="preserve"> Xóa một</w:t>
      </w:r>
    </w:p>
    <w:p w14:paraId="2F26BD20"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w:t>
      </w:r>
      <w:r w:rsidRPr="00C75D0B">
        <w:rPr>
          <w:rFonts w:cs="Times New Roman"/>
          <w:szCs w:val="26"/>
        </w:rPr>
        <w:t xml:space="preserve"> Tìm kiếm nhiều documents</w:t>
      </w:r>
    </w:p>
    <w:p w14:paraId="7C323E34"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Model.findById():</w:t>
      </w:r>
      <w:r w:rsidRPr="00C75D0B">
        <w:rPr>
          <w:rFonts w:cs="Times New Roman"/>
          <w:szCs w:val="26"/>
        </w:rPr>
        <w:t xml:space="preserve"> Tìm kiếm bởi ID</w:t>
      </w:r>
    </w:p>
    <w:p w14:paraId="2E8938F8"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Model.findByIdAndDelete():</w:t>
      </w:r>
      <w:r w:rsidRPr="00C75D0B">
        <w:rPr>
          <w:rFonts w:cs="Times New Roman"/>
          <w:szCs w:val="26"/>
        </w:rPr>
        <w:t xml:space="preserve"> Tìm bởi ID nếu thấy thì Xóa</w:t>
      </w:r>
    </w:p>
    <w:p w14:paraId="615B411B"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Model.findByIdAndRemove():</w:t>
      </w:r>
      <w:r w:rsidRPr="00C75D0B">
        <w:rPr>
          <w:rFonts w:cs="Times New Roman"/>
          <w:szCs w:val="26"/>
        </w:rPr>
        <w:t xml:space="preserve"> Tìm bởi ID nếu thấy thì Xóa</w:t>
      </w:r>
    </w:p>
    <w:p w14:paraId="04DD9FCC"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lastRenderedPageBreak/>
        <w:t>Model.findByIdAndUpdate():</w:t>
      </w:r>
      <w:r w:rsidRPr="00C75D0B">
        <w:rPr>
          <w:rFonts w:cs="Times New Roman"/>
          <w:szCs w:val="26"/>
        </w:rPr>
        <w:t xml:space="preserve"> Tìm bởi ID nếu thấy thì Update</w:t>
      </w:r>
    </w:p>
    <w:p w14:paraId="454819AB"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Model.findOne():</w:t>
      </w:r>
      <w:r w:rsidRPr="00C75D0B">
        <w:rPr>
          <w:rFonts w:cs="Times New Roman"/>
          <w:szCs w:val="26"/>
        </w:rPr>
        <w:t xml:space="preserve"> Tìm một documents</w:t>
      </w:r>
    </w:p>
    <w:p w14:paraId="7A0D96AD"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Model.findOneAndDelete():</w:t>
      </w:r>
      <w:r w:rsidRPr="00C75D0B">
        <w:rPr>
          <w:rFonts w:cs="Times New Roman"/>
          <w:szCs w:val="26"/>
        </w:rPr>
        <w:t xml:space="preserve"> Tìm một documents và xóa</w:t>
      </w:r>
    </w:p>
    <w:p w14:paraId="765A57B7"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Model.findOneAndRemove():</w:t>
      </w:r>
      <w:r w:rsidRPr="00C75D0B">
        <w:rPr>
          <w:rFonts w:cs="Times New Roman"/>
          <w:szCs w:val="26"/>
        </w:rPr>
        <w:t xml:space="preserve"> Tìm một documents và xóa</w:t>
      </w:r>
    </w:p>
    <w:p w14:paraId="02E404D7"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Model.findOneAndReplace():</w:t>
      </w:r>
      <w:r w:rsidRPr="00C75D0B">
        <w:rPr>
          <w:rFonts w:cs="Times New Roman"/>
          <w:szCs w:val="26"/>
        </w:rPr>
        <w:t xml:space="preserve"> Tìm một documents và thay thế</w:t>
      </w:r>
    </w:p>
    <w:p w14:paraId="009A5B3D"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Model.findOneAndUpdate():</w:t>
      </w:r>
      <w:r w:rsidRPr="00C75D0B">
        <w:rPr>
          <w:rFonts w:cs="Times New Roman"/>
          <w:szCs w:val="26"/>
        </w:rPr>
        <w:t xml:space="preserve"> Tìm một documents và update</w:t>
      </w:r>
    </w:p>
    <w:p w14:paraId="3CAAF04E"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Model.replaceOne():</w:t>
      </w:r>
      <w:r w:rsidRPr="00C75D0B">
        <w:rPr>
          <w:rFonts w:cs="Times New Roman"/>
          <w:szCs w:val="26"/>
        </w:rPr>
        <w:t xml:space="preserve"> Thay thế một document</w:t>
      </w:r>
    </w:p>
    <w:p w14:paraId="04D1B334"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Model.updateMany():</w:t>
      </w:r>
      <w:r w:rsidRPr="00C75D0B">
        <w:rPr>
          <w:rFonts w:cs="Times New Roman"/>
          <w:szCs w:val="26"/>
        </w:rPr>
        <w:t xml:space="preserve"> Update nhiều documents</w:t>
      </w:r>
    </w:p>
    <w:p w14:paraId="7BD49493" w14:textId="77777777" w:rsidR="002067CE" w:rsidRPr="00C75D0B" w:rsidRDefault="002067CE" w:rsidP="000D16E2">
      <w:pPr>
        <w:numPr>
          <w:ilvl w:val="0"/>
          <w:numId w:val="13"/>
        </w:numPr>
        <w:tabs>
          <w:tab w:val="left" w:pos="2853"/>
        </w:tabs>
        <w:spacing w:before="120" w:after="120" w:line="360" w:lineRule="auto"/>
        <w:ind w:left="0" w:firstLine="284"/>
        <w:rPr>
          <w:rFonts w:cs="Times New Roman"/>
          <w:szCs w:val="26"/>
        </w:rPr>
      </w:pPr>
      <w:r w:rsidRPr="00C75D0B">
        <w:rPr>
          <w:rFonts w:cs="Times New Roman"/>
          <w:b/>
          <w:bCs/>
          <w:szCs w:val="26"/>
        </w:rPr>
        <w:t>Model.updateOne():</w:t>
      </w:r>
      <w:r w:rsidRPr="00C75D0B">
        <w:rPr>
          <w:rFonts w:cs="Times New Roman"/>
          <w:szCs w:val="26"/>
        </w:rPr>
        <w:t xml:space="preserve"> Update một document</w:t>
      </w:r>
    </w:p>
    <w:p w14:paraId="77561502" w14:textId="77777777" w:rsidR="002067CE" w:rsidRPr="00C75D0B" w:rsidRDefault="002067CE" w:rsidP="00587D2B">
      <w:pPr>
        <w:spacing w:before="120" w:after="120" w:line="360" w:lineRule="auto"/>
        <w:ind w:firstLine="284"/>
        <w:rPr>
          <w:rFonts w:cs="Times New Roman"/>
          <w:szCs w:val="26"/>
        </w:rPr>
      </w:pPr>
    </w:p>
    <w:p w14:paraId="0A512A2C" w14:textId="66CB8A29" w:rsidR="002067CE" w:rsidRPr="00C75D0B" w:rsidRDefault="00587D2B" w:rsidP="00587D2B">
      <w:pPr>
        <w:spacing w:after="160" w:line="278" w:lineRule="auto"/>
        <w:ind w:firstLine="284"/>
        <w:jc w:val="left"/>
        <w:rPr>
          <w:rFonts w:cs="Times New Roman"/>
          <w:szCs w:val="26"/>
          <w:lang w:val="en-US"/>
        </w:rPr>
      </w:pPr>
      <w:r w:rsidRPr="00C75D0B">
        <w:rPr>
          <w:rFonts w:cs="Times New Roman"/>
          <w:szCs w:val="26"/>
        </w:rPr>
        <w:br w:type="page"/>
      </w:r>
    </w:p>
    <w:p w14:paraId="6A52586C" w14:textId="77777777" w:rsidR="002067CE" w:rsidRPr="002067CE" w:rsidRDefault="002067CE" w:rsidP="00587D2B">
      <w:pPr>
        <w:pStyle w:val="Heading1"/>
        <w:spacing w:line="360" w:lineRule="auto"/>
        <w:jc w:val="center"/>
        <w:rPr>
          <w:rFonts w:ascii="Times New Roman" w:hAnsi="Times New Roman" w:cs="Times New Roman"/>
          <w:b/>
          <w:bCs/>
          <w:color w:val="auto"/>
          <w:sz w:val="32"/>
          <w:szCs w:val="32"/>
        </w:rPr>
      </w:pPr>
      <w:bookmarkStart w:id="35" w:name="_Toc185065451"/>
      <w:bookmarkStart w:id="36" w:name="_Toc199716158"/>
      <w:r w:rsidRPr="002067CE">
        <w:rPr>
          <w:rFonts w:ascii="Times New Roman" w:hAnsi="Times New Roman" w:cs="Times New Roman"/>
          <w:b/>
          <w:bCs/>
          <w:color w:val="auto"/>
          <w:sz w:val="32"/>
          <w:szCs w:val="32"/>
        </w:rPr>
        <w:lastRenderedPageBreak/>
        <w:t>CHƯƠNG 2</w:t>
      </w:r>
      <w:r w:rsidRPr="002067CE">
        <w:rPr>
          <w:rFonts w:ascii="Times New Roman" w:hAnsi="Times New Roman" w:cs="Times New Roman"/>
          <w:b/>
          <w:bCs/>
          <w:color w:val="auto"/>
          <w:szCs w:val="26"/>
        </w:rPr>
        <w:t xml:space="preserve"> </w:t>
      </w:r>
      <w:r w:rsidRPr="002067CE">
        <w:rPr>
          <w:rFonts w:ascii="Times New Roman" w:hAnsi="Times New Roman" w:cs="Times New Roman"/>
          <w:b/>
          <w:bCs/>
          <w:color w:val="auto"/>
          <w:sz w:val="32"/>
          <w:szCs w:val="32"/>
        </w:rPr>
        <w:t>PHÂN TÍCH THIẾT KẾ HỆ THỐNG</w:t>
      </w:r>
      <w:bookmarkEnd w:id="35"/>
      <w:bookmarkEnd w:id="36"/>
    </w:p>
    <w:p w14:paraId="74170AD0" w14:textId="77777777" w:rsidR="002067CE" w:rsidRDefault="002067CE" w:rsidP="00587D2B">
      <w:pPr>
        <w:spacing w:line="360" w:lineRule="auto"/>
        <w:rPr>
          <w:rFonts w:cs="Times New Roman"/>
          <w:szCs w:val="26"/>
        </w:rPr>
      </w:pPr>
    </w:p>
    <w:p w14:paraId="3306B6C3" w14:textId="77777777" w:rsidR="002067CE" w:rsidRPr="00C75D0B" w:rsidRDefault="002067CE" w:rsidP="00587D2B">
      <w:pPr>
        <w:spacing w:line="360" w:lineRule="auto"/>
        <w:ind w:firstLine="0"/>
        <w:outlineLvl w:val="1"/>
        <w:rPr>
          <w:rFonts w:cs="Times New Roman"/>
          <w:b/>
          <w:bCs/>
          <w:szCs w:val="26"/>
        </w:rPr>
      </w:pPr>
      <w:bookmarkStart w:id="37" w:name="_Toc199716159"/>
      <w:r w:rsidRPr="00E56E6B">
        <w:rPr>
          <w:rFonts w:cs="Times New Roman"/>
          <w:b/>
          <w:bCs/>
          <w:sz w:val="28"/>
          <w:szCs w:val="28"/>
        </w:rPr>
        <w:t xml:space="preserve">2.1 </w:t>
      </w:r>
      <w:r w:rsidRPr="00C75D0B">
        <w:rPr>
          <w:rFonts w:cs="Times New Roman"/>
          <w:b/>
          <w:bCs/>
          <w:szCs w:val="26"/>
        </w:rPr>
        <w:t>Mô tả bài toán</w:t>
      </w:r>
      <w:bookmarkEnd w:id="37"/>
    </w:p>
    <w:p w14:paraId="239E3194" w14:textId="77777777" w:rsidR="002067CE" w:rsidRPr="00C75D0B" w:rsidRDefault="002067CE" w:rsidP="00587D2B">
      <w:pPr>
        <w:spacing w:line="360" w:lineRule="auto"/>
        <w:ind w:firstLine="567"/>
        <w:rPr>
          <w:rFonts w:cs="Times New Roman"/>
          <w:szCs w:val="26"/>
        </w:rPr>
      </w:pPr>
      <w:r w:rsidRPr="00C75D0B">
        <w:rPr>
          <w:rFonts w:cs="Times New Roman"/>
          <w:szCs w:val="26"/>
        </w:rPr>
        <w:t>Trong một hệ thống quản lý người dùng, chức năng đăng nhập, đăng ký và phân quyền là những yếu tố cốt lõi giúp đảm bảo tính bảo mật và khả năng kiểm soát truy cập. Mô-duyn này có mục tiêu xây dựng một cơ chế quản lý người dùng hiệu quả với các chức năng sau:</w:t>
      </w:r>
    </w:p>
    <w:p w14:paraId="06E0D356" w14:textId="77777777" w:rsidR="002067CE" w:rsidRPr="00C75D0B" w:rsidRDefault="002067CE" w:rsidP="00587D2B">
      <w:pPr>
        <w:pStyle w:val="ListParagraph"/>
        <w:spacing w:line="360" w:lineRule="auto"/>
        <w:ind w:left="0" w:firstLine="567"/>
        <w:rPr>
          <w:rFonts w:cs="Times New Roman"/>
          <w:szCs w:val="26"/>
        </w:rPr>
      </w:pPr>
      <w:r w:rsidRPr="00C75D0B">
        <w:rPr>
          <w:rFonts w:cs="Times New Roman"/>
          <w:szCs w:val="26"/>
        </w:rPr>
        <w:t>+ Đăng ký tài khoản: Hệ thống sẽ cho phép người dùng tạo tài khoản thông qua một biểu mẫu đăng ký. Người dùng cần cung cấp thông tin cá nhân cơ bản như: Tên đầy đủ, email, mật khẩu, các thông tin bổ sung khác.</w:t>
      </w:r>
    </w:p>
    <w:p w14:paraId="7A18322D" w14:textId="77777777" w:rsidR="002067CE" w:rsidRPr="00C75D0B" w:rsidRDefault="002067CE" w:rsidP="00587D2B">
      <w:pPr>
        <w:pStyle w:val="ListParagraph"/>
        <w:spacing w:line="360" w:lineRule="auto"/>
        <w:ind w:left="0" w:firstLine="567"/>
        <w:rPr>
          <w:rFonts w:cs="Times New Roman"/>
          <w:szCs w:val="26"/>
        </w:rPr>
      </w:pPr>
      <w:r w:rsidRPr="00C75D0B">
        <w:rPr>
          <w:rFonts w:cs="Times New Roman"/>
          <w:szCs w:val="26"/>
        </w:rPr>
        <w:t>+ Xác thực thông tin người dùng: Hệ thống sẽ thực hiện chức năng đăng nhập, trong đó người dùng cần nhập địa chỉ email và mật khẩu đã đăng ký. Hệ thống sẽ xác thực thông tin để cho phép người dùng truy cập vào hệ thống. Nếu thông tin không chính xác, người dùng sẽ nhận được thông báo lỗi phù hợp.</w:t>
      </w:r>
    </w:p>
    <w:p w14:paraId="0D49E16F" w14:textId="77777777" w:rsidR="002067CE" w:rsidRPr="00C75D0B" w:rsidRDefault="002067CE" w:rsidP="00587D2B">
      <w:pPr>
        <w:spacing w:line="360" w:lineRule="auto"/>
        <w:ind w:firstLine="567"/>
        <w:rPr>
          <w:rFonts w:cs="Times New Roman"/>
          <w:szCs w:val="26"/>
        </w:rPr>
      </w:pPr>
      <w:r w:rsidRPr="00C75D0B">
        <w:rPr>
          <w:rFonts w:cs="Times New Roman"/>
          <w:szCs w:val="26"/>
        </w:rPr>
        <w:t>Hệ thống cần đảm bảo:</w:t>
      </w:r>
    </w:p>
    <w:p w14:paraId="665A272E" w14:textId="77777777" w:rsidR="002067CE" w:rsidRPr="00C75D0B" w:rsidRDefault="002067CE" w:rsidP="000D16E2">
      <w:pPr>
        <w:pStyle w:val="ListParagraph"/>
        <w:numPr>
          <w:ilvl w:val="0"/>
          <w:numId w:val="7"/>
        </w:numPr>
        <w:tabs>
          <w:tab w:val="left" w:pos="851"/>
        </w:tabs>
        <w:spacing w:line="360" w:lineRule="auto"/>
        <w:ind w:left="0" w:firstLine="567"/>
        <w:rPr>
          <w:rFonts w:cs="Times New Roman"/>
          <w:szCs w:val="26"/>
        </w:rPr>
      </w:pPr>
      <w:r w:rsidRPr="00C75D0B">
        <w:rPr>
          <w:rFonts w:cs="Times New Roman"/>
          <w:szCs w:val="26"/>
        </w:rPr>
        <w:t>Tính bảo mật cao: Hệ thống phải đảm bảo rằng tất cả thông tin nhạy cảm (như mật khẩu và token xác thực) đều được mã hóa trước khi lưu trữ. Việc sử dụng các thuật toán mã hóa mạnh và phương thức bảo mật hiện đại là cần thiết để ngăn chặn các cuộc tấn công và lộ thông tin.</w:t>
      </w:r>
    </w:p>
    <w:p w14:paraId="2B9DF0F8" w14:textId="77777777" w:rsidR="002067CE" w:rsidRPr="00C75D0B" w:rsidRDefault="002067CE" w:rsidP="000D16E2">
      <w:pPr>
        <w:pStyle w:val="ListParagraph"/>
        <w:numPr>
          <w:ilvl w:val="0"/>
          <w:numId w:val="7"/>
        </w:numPr>
        <w:tabs>
          <w:tab w:val="left" w:pos="851"/>
        </w:tabs>
        <w:spacing w:line="360" w:lineRule="auto"/>
        <w:ind w:left="0" w:firstLine="567"/>
        <w:rPr>
          <w:rFonts w:cs="Times New Roman"/>
          <w:szCs w:val="26"/>
        </w:rPr>
      </w:pPr>
      <w:r w:rsidRPr="00C75D0B">
        <w:rPr>
          <w:rFonts w:cs="Times New Roman"/>
          <w:szCs w:val="26"/>
        </w:rPr>
        <w:t>Giao diện thân thiện: Giao diện của hệ thống cần thân thiện, dễ sử dụng và trực quan với người dùng cuối. Việc tổ chức bố cục hợp lý và chỉ dẫn rõ ràng sẽ giúp người dùng dễ dàng thực hiện các thao tác đăng ký và đăng nhập.</w:t>
      </w:r>
    </w:p>
    <w:p w14:paraId="65322B17" w14:textId="77777777" w:rsidR="002067CE" w:rsidRPr="00C75D0B" w:rsidRDefault="002067CE" w:rsidP="000D16E2">
      <w:pPr>
        <w:pStyle w:val="ListParagraph"/>
        <w:numPr>
          <w:ilvl w:val="0"/>
          <w:numId w:val="7"/>
        </w:numPr>
        <w:tabs>
          <w:tab w:val="left" w:pos="851"/>
        </w:tabs>
        <w:spacing w:line="360" w:lineRule="auto"/>
        <w:ind w:left="0" w:firstLine="567"/>
        <w:rPr>
          <w:rFonts w:cs="Times New Roman"/>
          <w:szCs w:val="26"/>
        </w:rPr>
      </w:pPr>
      <w:r w:rsidRPr="00C75D0B">
        <w:rPr>
          <w:rFonts w:cs="Times New Roman"/>
          <w:szCs w:val="26"/>
        </w:rPr>
        <w:t>Kiến trúc linh hoạt, hỗ trợ mở rộng khi cần thêm tính năng hoặc tích hợp hệ thống.</w:t>
      </w:r>
    </w:p>
    <w:p w14:paraId="50ABF8C1" w14:textId="77777777" w:rsidR="002067CE" w:rsidRPr="00C75D0B" w:rsidRDefault="002067CE" w:rsidP="00587D2B">
      <w:pPr>
        <w:spacing w:line="360" w:lineRule="auto"/>
        <w:ind w:firstLine="0"/>
        <w:outlineLvl w:val="1"/>
        <w:rPr>
          <w:rFonts w:cs="Times New Roman"/>
          <w:b/>
          <w:bCs/>
          <w:szCs w:val="26"/>
        </w:rPr>
      </w:pPr>
      <w:bookmarkStart w:id="38" w:name="_Toc199716160"/>
      <w:r w:rsidRPr="00C75D0B">
        <w:rPr>
          <w:rFonts w:cs="Times New Roman"/>
          <w:b/>
          <w:bCs/>
          <w:szCs w:val="26"/>
        </w:rPr>
        <w:t>2.2 Yêu cầu của hệ thống</w:t>
      </w:r>
      <w:bookmarkEnd w:id="38"/>
      <w:r w:rsidRPr="00C75D0B">
        <w:rPr>
          <w:rFonts w:cs="Times New Roman"/>
          <w:b/>
          <w:bCs/>
          <w:szCs w:val="26"/>
        </w:rPr>
        <w:t xml:space="preserve"> </w:t>
      </w:r>
    </w:p>
    <w:p w14:paraId="7072F76D" w14:textId="77777777" w:rsidR="002067CE" w:rsidRPr="00C75D0B" w:rsidRDefault="002067CE" w:rsidP="00587D2B">
      <w:pPr>
        <w:spacing w:line="360" w:lineRule="auto"/>
        <w:ind w:firstLine="0"/>
        <w:outlineLvl w:val="2"/>
        <w:rPr>
          <w:rFonts w:cs="Times New Roman"/>
          <w:b/>
          <w:bCs/>
          <w:szCs w:val="26"/>
        </w:rPr>
      </w:pPr>
      <w:bookmarkStart w:id="39" w:name="_Toc199716161"/>
      <w:r w:rsidRPr="00C75D0B">
        <w:rPr>
          <w:rFonts w:cs="Times New Roman"/>
          <w:b/>
          <w:bCs/>
          <w:szCs w:val="26"/>
        </w:rPr>
        <w:t>2.2.1 Yêu cầu chức năng</w:t>
      </w:r>
      <w:bookmarkEnd w:id="39"/>
    </w:p>
    <w:p w14:paraId="058AFF58" w14:textId="77777777" w:rsidR="002067CE" w:rsidRPr="00C75D0B" w:rsidRDefault="002067CE" w:rsidP="00587D2B">
      <w:pPr>
        <w:spacing w:line="360" w:lineRule="auto"/>
        <w:ind w:firstLine="0"/>
        <w:rPr>
          <w:rFonts w:cs="Times New Roman"/>
          <w:szCs w:val="26"/>
        </w:rPr>
      </w:pPr>
      <w:r w:rsidRPr="00C75D0B">
        <w:rPr>
          <w:rFonts w:cs="Times New Roman"/>
          <w:szCs w:val="26"/>
        </w:rPr>
        <w:t>Hệ thống cần đáp ứng các chức năng chính sau:</w:t>
      </w:r>
    </w:p>
    <w:p w14:paraId="4072986D" w14:textId="77777777" w:rsidR="002067CE" w:rsidRPr="00C75D0B" w:rsidRDefault="002067CE" w:rsidP="000D16E2">
      <w:pPr>
        <w:pStyle w:val="ListParagraph"/>
        <w:numPr>
          <w:ilvl w:val="0"/>
          <w:numId w:val="1"/>
        </w:numPr>
        <w:spacing w:line="360" w:lineRule="auto"/>
        <w:ind w:left="0" w:firstLine="567"/>
        <w:rPr>
          <w:rFonts w:cs="Times New Roman"/>
          <w:szCs w:val="26"/>
          <w:lang w:val="en-US"/>
        </w:rPr>
      </w:pPr>
      <w:r w:rsidRPr="00C75D0B">
        <w:rPr>
          <w:rFonts w:cs="Times New Roman"/>
          <w:szCs w:val="26"/>
          <w:lang w:val="en-US"/>
        </w:rPr>
        <w:t xml:space="preserve">Quản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074E760D" w14:textId="77777777" w:rsidR="002067CE" w:rsidRPr="00C75D0B" w:rsidRDefault="002067CE" w:rsidP="000D16E2">
      <w:pPr>
        <w:numPr>
          <w:ilvl w:val="0"/>
          <w:numId w:val="2"/>
        </w:numPr>
        <w:tabs>
          <w:tab w:val="clear" w:pos="720"/>
          <w:tab w:val="num" w:pos="993"/>
        </w:tabs>
        <w:spacing w:line="360" w:lineRule="auto"/>
        <w:ind w:left="284" w:firstLine="567"/>
        <w:rPr>
          <w:rFonts w:cs="Times New Roman"/>
          <w:szCs w:val="26"/>
          <w:lang w:val="en-US"/>
        </w:rPr>
      </w:pPr>
      <w:proofErr w:type="spellStart"/>
      <w:r w:rsidRPr="00C75D0B">
        <w:rPr>
          <w:rFonts w:cs="Times New Roman"/>
          <w:szCs w:val="26"/>
          <w:lang w:val="en-US"/>
        </w:rPr>
        <w:lastRenderedPageBreak/>
        <w:t>Thêm</w:t>
      </w:r>
      <w:proofErr w:type="spellEnd"/>
      <w:r w:rsidRPr="00C75D0B">
        <w:rPr>
          <w:rFonts w:cs="Times New Roman"/>
          <w:szCs w:val="26"/>
          <w:lang w:val="en-US"/>
        </w:rPr>
        <w:t xml:space="preserve">, </w:t>
      </w:r>
      <w:proofErr w:type="spellStart"/>
      <w:r w:rsidRPr="00C75D0B">
        <w:rPr>
          <w:rFonts w:cs="Times New Roman"/>
          <w:szCs w:val="26"/>
          <w:lang w:val="en-US"/>
        </w:rPr>
        <w:t>xóa</w:t>
      </w:r>
      <w:proofErr w:type="spellEnd"/>
      <w:r w:rsidRPr="00C75D0B">
        <w:rPr>
          <w:rFonts w:cs="Times New Roman"/>
          <w:szCs w:val="26"/>
          <w:lang w:val="en-US"/>
        </w:rPr>
        <w:t xml:space="preserve">, </w:t>
      </w:r>
      <w:proofErr w:type="spellStart"/>
      <w:r w:rsidRPr="00C75D0B">
        <w:rPr>
          <w:rFonts w:cs="Times New Roman"/>
          <w:szCs w:val="26"/>
          <w:lang w:val="en-US"/>
        </w:rPr>
        <w:t>sửa</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Cung </w:t>
      </w:r>
      <w:proofErr w:type="spellStart"/>
      <w:r w:rsidRPr="00C75D0B">
        <w:rPr>
          <w:rFonts w:cs="Times New Roman"/>
          <w:szCs w:val="26"/>
          <w:lang w:val="en-US"/>
        </w:rPr>
        <w:t>cấp</w:t>
      </w:r>
      <w:proofErr w:type="spellEnd"/>
      <w:r w:rsidRPr="00C75D0B">
        <w:rPr>
          <w:rFonts w:cs="Times New Roman"/>
          <w:szCs w:val="26"/>
          <w:lang w:val="en-US"/>
        </w:rPr>
        <w:t xml:space="preserve"> </w:t>
      </w:r>
      <w:proofErr w:type="spellStart"/>
      <w:r w:rsidRPr="00C75D0B">
        <w:rPr>
          <w:rFonts w:cs="Times New Roman"/>
          <w:szCs w:val="26"/>
          <w:lang w:val="en-US"/>
        </w:rPr>
        <w:t>giao</w:t>
      </w:r>
      <w:proofErr w:type="spellEnd"/>
      <w:r w:rsidRPr="00C75D0B">
        <w:rPr>
          <w:rFonts w:cs="Times New Roman"/>
          <w:szCs w:val="26"/>
          <w:lang w:val="en-US"/>
        </w:rPr>
        <w:t xml:space="preserve"> </w:t>
      </w:r>
      <w:proofErr w:type="spellStart"/>
      <w:r w:rsidRPr="00C75D0B">
        <w:rPr>
          <w:rFonts w:cs="Times New Roman"/>
          <w:szCs w:val="26"/>
          <w:lang w:val="en-US"/>
        </w:rPr>
        <w:t>diện</w:t>
      </w:r>
      <w:proofErr w:type="spellEnd"/>
      <w:r w:rsidRPr="00C75D0B">
        <w:rPr>
          <w:rFonts w:cs="Times New Roman"/>
          <w:szCs w:val="26"/>
          <w:lang w:val="en-US"/>
        </w:rPr>
        <w:t xml:space="preserve"> </w:t>
      </w:r>
      <w:proofErr w:type="spellStart"/>
      <w:r w:rsidRPr="00C75D0B">
        <w:rPr>
          <w:rFonts w:cs="Times New Roman"/>
          <w:szCs w:val="26"/>
          <w:lang w:val="en-US"/>
        </w:rPr>
        <w:t>để</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thêm</w:t>
      </w:r>
      <w:proofErr w:type="spellEnd"/>
      <w:r w:rsidRPr="00C75D0B">
        <w:rPr>
          <w:rFonts w:cs="Times New Roman"/>
          <w:szCs w:val="26"/>
          <w:lang w:val="en-US"/>
        </w:rPr>
        <w:t xml:space="preserve"> </w:t>
      </w:r>
      <w:proofErr w:type="spellStart"/>
      <w:r w:rsidRPr="00C75D0B">
        <w:rPr>
          <w:rFonts w:cs="Times New Roman"/>
          <w:szCs w:val="26"/>
          <w:lang w:val="en-US"/>
        </w:rPr>
        <w:t>mới</w:t>
      </w:r>
      <w:proofErr w:type="spellEnd"/>
      <w:r w:rsidRPr="00C75D0B">
        <w:rPr>
          <w:rFonts w:cs="Times New Roman"/>
          <w:szCs w:val="26"/>
          <w:lang w:val="en-US"/>
        </w:rPr>
        <w:t xml:space="preserve">, </w:t>
      </w:r>
      <w:proofErr w:type="spellStart"/>
      <w:r w:rsidRPr="00C75D0B">
        <w:rPr>
          <w:rFonts w:cs="Times New Roman"/>
          <w:szCs w:val="26"/>
          <w:lang w:val="en-US"/>
        </w:rPr>
        <w:t>chỉnh</w:t>
      </w:r>
      <w:proofErr w:type="spellEnd"/>
      <w:r w:rsidRPr="00C75D0B">
        <w:rPr>
          <w:rFonts w:cs="Times New Roman"/>
          <w:szCs w:val="26"/>
          <w:lang w:val="en-US"/>
        </w:rPr>
        <w:t xml:space="preserve"> </w:t>
      </w:r>
      <w:proofErr w:type="spellStart"/>
      <w:r w:rsidRPr="00C75D0B">
        <w:rPr>
          <w:rFonts w:cs="Times New Roman"/>
          <w:szCs w:val="26"/>
          <w:lang w:val="en-US"/>
        </w:rPr>
        <w:t>sửa</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xóa</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không</w:t>
      </w:r>
      <w:proofErr w:type="spellEnd"/>
      <w:r w:rsidRPr="00C75D0B">
        <w:rPr>
          <w:rFonts w:cs="Times New Roman"/>
          <w:szCs w:val="26"/>
          <w:lang w:val="en-US"/>
        </w:rPr>
        <w:t xml:space="preserve"> </w:t>
      </w:r>
      <w:proofErr w:type="spellStart"/>
      <w:r w:rsidRPr="00C75D0B">
        <w:rPr>
          <w:rFonts w:cs="Times New Roman"/>
          <w:szCs w:val="26"/>
          <w:lang w:val="en-US"/>
        </w:rPr>
        <w:t>còn</w:t>
      </w:r>
      <w:proofErr w:type="spellEnd"/>
      <w:r w:rsidRPr="00C75D0B">
        <w:rPr>
          <w:rFonts w:cs="Times New Roman"/>
          <w:szCs w:val="26"/>
          <w:lang w:val="en-US"/>
        </w:rPr>
        <w:t xml:space="preserve"> </w:t>
      </w:r>
      <w:proofErr w:type="spellStart"/>
      <w:r w:rsidRPr="00C75D0B">
        <w:rPr>
          <w:rFonts w:cs="Times New Roman"/>
          <w:szCs w:val="26"/>
          <w:lang w:val="en-US"/>
        </w:rPr>
        <w:t>hoạt</w:t>
      </w:r>
      <w:proofErr w:type="spellEnd"/>
      <w:r w:rsidRPr="00C75D0B">
        <w:rPr>
          <w:rFonts w:cs="Times New Roman"/>
          <w:szCs w:val="26"/>
          <w:lang w:val="en-US"/>
        </w:rPr>
        <w:t xml:space="preserve"> </w:t>
      </w:r>
      <w:proofErr w:type="spellStart"/>
      <w:r w:rsidRPr="00C75D0B">
        <w:rPr>
          <w:rFonts w:cs="Times New Roman"/>
          <w:szCs w:val="26"/>
          <w:lang w:val="en-US"/>
        </w:rPr>
        <w:t>động</w:t>
      </w:r>
      <w:proofErr w:type="spellEnd"/>
      <w:r w:rsidRPr="00C75D0B">
        <w:rPr>
          <w:rFonts w:cs="Times New Roman"/>
          <w:szCs w:val="26"/>
          <w:lang w:val="en-US"/>
        </w:rPr>
        <w:t>.</w:t>
      </w:r>
    </w:p>
    <w:p w14:paraId="68138C24" w14:textId="77777777" w:rsidR="002067CE" w:rsidRPr="00C75D0B" w:rsidRDefault="002067CE" w:rsidP="000D16E2">
      <w:pPr>
        <w:numPr>
          <w:ilvl w:val="0"/>
          <w:numId w:val="2"/>
        </w:numPr>
        <w:tabs>
          <w:tab w:val="clear" w:pos="720"/>
          <w:tab w:val="num" w:pos="993"/>
        </w:tabs>
        <w:spacing w:line="360" w:lineRule="auto"/>
        <w:ind w:left="284" w:firstLine="567"/>
        <w:rPr>
          <w:rFonts w:cs="Times New Roman"/>
          <w:szCs w:val="26"/>
          <w:lang w:val="en-US"/>
        </w:rPr>
      </w:pPr>
      <w:r w:rsidRPr="00C75D0B">
        <w:rPr>
          <w:rFonts w:cs="Times New Roman"/>
          <w:szCs w:val="26"/>
          <w:lang w:val="en-US"/>
        </w:rPr>
        <w:t xml:space="preserve">Hiển </w:t>
      </w:r>
      <w:proofErr w:type="spellStart"/>
      <w:r w:rsidRPr="00C75D0B">
        <w:rPr>
          <w:rFonts w:cs="Times New Roman"/>
          <w:szCs w:val="26"/>
          <w:lang w:val="en-US"/>
        </w:rPr>
        <w:t>thị</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sách</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Hiển </w:t>
      </w:r>
      <w:proofErr w:type="spellStart"/>
      <w:r w:rsidRPr="00C75D0B">
        <w:rPr>
          <w:rFonts w:cs="Times New Roman"/>
          <w:szCs w:val="26"/>
          <w:lang w:val="en-US"/>
        </w:rPr>
        <w:t>thị</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sách</w:t>
      </w:r>
      <w:proofErr w:type="spellEnd"/>
      <w:r w:rsidRPr="00C75D0B">
        <w:rPr>
          <w:rFonts w:cs="Times New Roman"/>
          <w:szCs w:val="26"/>
          <w:lang w:val="en-US"/>
        </w:rPr>
        <w:t xml:space="preserve"> </w:t>
      </w:r>
      <w:proofErr w:type="spellStart"/>
      <w:r w:rsidRPr="00C75D0B">
        <w:rPr>
          <w:rFonts w:cs="Times New Roman"/>
          <w:szCs w:val="26"/>
          <w:lang w:val="en-US"/>
        </w:rPr>
        <w:t>tất</w:t>
      </w:r>
      <w:proofErr w:type="spellEnd"/>
      <w:r w:rsidRPr="00C75D0B">
        <w:rPr>
          <w:rFonts w:cs="Times New Roman"/>
          <w:szCs w:val="26"/>
          <w:lang w:val="en-US"/>
        </w:rPr>
        <w:t xml:space="preserve"> </w:t>
      </w:r>
      <w:proofErr w:type="spellStart"/>
      <w:r w:rsidRPr="00C75D0B">
        <w:rPr>
          <w:rFonts w:cs="Times New Roman"/>
          <w:szCs w:val="26"/>
          <w:lang w:val="en-US"/>
        </w:rPr>
        <w:t>cả</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tiêu</w:t>
      </w:r>
      <w:proofErr w:type="spellEnd"/>
      <w:r w:rsidRPr="00C75D0B">
        <w:rPr>
          <w:rFonts w:cs="Times New Roman"/>
          <w:szCs w:val="26"/>
          <w:lang w:val="en-US"/>
        </w:rPr>
        <w:t xml:space="preserve"> </w:t>
      </w:r>
      <w:proofErr w:type="spellStart"/>
      <w:r w:rsidRPr="00C75D0B">
        <w:rPr>
          <w:rFonts w:cs="Times New Roman"/>
          <w:szCs w:val="26"/>
          <w:lang w:val="en-US"/>
        </w:rPr>
        <w:t>chí</w:t>
      </w:r>
      <w:proofErr w:type="spellEnd"/>
      <w:r w:rsidRPr="00C75D0B">
        <w:rPr>
          <w:rFonts w:cs="Times New Roman"/>
          <w:szCs w:val="26"/>
          <w:lang w:val="en-US"/>
        </w:rPr>
        <w:t xml:space="preserve"> </w:t>
      </w:r>
      <w:proofErr w:type="spellStart"/>
      <w:r w:rsidRPr="00C75D0B">
        <w:rPr>
          <w:rFonts w:cs="Times New Roman"/>
          <w:szCs w:val="26"/>
          <w:lang w:val="en-US"/>
        </w:rPr>
        <w:t>như</w:t>
      </w:r>
      <w:proofErr w:type="spellEnd"/>
      <w:r w:rsidRPr="00C75D0B">
        <w:rPr>
          <w:rFonts w:cs="Times New Roman"/>
          <w:szCs w:val="26"/>
          <w:lang w:val="en-US"/>
        </w:rPr>
        <w:t xml:space="preserve"> </w:t>
      </w:r>
      <w:proofErr w:type="spellStart"/>
      <w:r w:rsidRPr="00C75D0B">
        <w:rPr>
          <w:rFonts w:cs="Times New Roman"/>
          <w:szCs w:val="26"/>
          <w:lang w:val="en-US"/>
        </w:rPr>
        <w:t>thời</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tình</w:t>
      </w:r>
      <w:proofErr w:type="spellEnd"/>
      <w:r w:rsidRPr="00C75D0B">
        <w:rPr>
          <w:rFonts w:cs="Times New Roman"/>
          <w:szCs w:val="26"/>
          <w:lang w:val="en-US"/>
        </w:rPr>
        <w:t xml:space="preserve"> </w:t>
      </w:r>
      <w:proofErr w:type="spellStart"/>
      <w:r w:rsidRPr="00C75D0B">
        <w:rPr>
          <w:rFonts w:cs="Times New Roman"/>
          <w:szCs w:val="26"/>
          <w:lang w:val="en-US"/>
        </w:rPr>
        <w:t>trạng</w:t>
      </w:r>
      <w:proofErr w:type="spellEnd"/>
      <w:r w:rsidRPr="00C75D0B">
        <w:rPr>
          <w:rFonts w:cs="Times New Roman"/>
          <w:szCs w:val="26"/>
          <w:lang w:val="en-US"/>
        </w:rPr>
        <w:t>.</w:t>
      </w:r>
    </w:p>
    <w:p w14:paraId="50F41C7D" w14:textId="77777777" w:rsidR="002067CE" w:rsidRPr="00C75D0B" w:rsidRDefault="002067CE" w:rsidP="000D16E2">
      <w:pPr>
        <w:pStyle w:val="ListParagraph"/>
        <w:numPr>
          <w:ilvl w:val="0"/>
          <w:numId w:val="1"/>
        </w:numPr>
        <w:spacing w:line="360" w:lineRule="auto"/>
        <w:ind w:left="0" w:firstLine="567"/>
        <w:rPr>
          <w:rFonts w:cs="Times New Roman"/>
          <w:szCs w:val="26"/>
          <w:lang w:val="en-US"/>
        </w:rPr>
      </w:pPr>
      <w:r w:rsidRPr="00C75D0B">
        <w:rPr>
          <w:rFonts w:cs="Times New Roman"/>
          <w:szCs w:val="26"/>
          <w:lang w:val="en-US"/>
        </w:rPr>
        <w:t xml:space="preserve">Quản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3FF5D854" w14:textId="77777777" w:rsidR="002067CE" w:rsidRPr="00C75D0B" w:rsidRDefault="002067CE" w:rsidP="000D16E2">
      <w:pPr>
        <w:numPr>
          <w:ilvl w:val="0"/>
          <w:numId w:val="4"/>
        </w:numPr>
        <w:tabs>
          <w:tab w:val="clear" w:pos="720"/>
          <w:tab w:val="left" w:pos="993"/>
          <w:tab w:val="num" w:pos="1134"/>
        </w:tabs>
        <w:spacing w:line="360" w:lineRule="auto"/>
        <w:ind w:left="284" w:firstLine="567"/>
        <w:rPr>
          <w:rFonts w:cs="Times New Roman"/>
          <w:szCs w:val="26"/>
          <w:lang w:val="en-US"/>
        </w:rPr>
      </w:pPr>
      <w:proofErr w:type="spellStart"/>
      <w:r w:rsidRPr="00C75D0B">
        <w:rPr>
          <w:rFonts w:cs="Times New Roman"/>
          <w:szCs w:val="26"/>
          <w:lang w:val="en-US"/>
        </w:rPr>
        <w:t>Thêm</w:t>
      </w:r>
      <w:proofErr w:type="spellEnd"/>
      <w:r w:rsidRPr="00C75D0B">
        <w:rPr>
          <w:rFonts w:cs="Times New Roman"/>
          <w:szCs w:val="26"/>
          <w:lang w:val="en-US"/>
        </w:rPr>
        <w:t xml:space="preserve"> </w:t>
      </w:r>
      <w:proofErr w:type="spellStart"/>
      <w:r w:rsidRPr="00C75D0B">
        <w:rPr>
          <w:rFonts w:cs="Times New Roman"/>
          <w:szCs w:val="26"/>
          <w:lang w:val="en-US"/>
        </w:rPr>
        <w:t>mới</w:t>
      </w:r>
      <w:proofErr w:type="spellEnd"/>
      <w:r w:rsidRPr="00C75D0B">
        <w:rPr>
          <w:rFonts w:cs="Times New Roman"/>
          <w:szCs w:val="26"/>
          <w:lang w:val="en-US"/>
        </w:rPr>
        <w:t xml:space="preserve">, </w:t>
      </w:r>
      <w:proofErr w:type="spellStart"/>
      <w:r w:rsidRPr="00C75D0B">
        <w:rPr>
          <w:rFonts w:cs="Times New Roman"/>
          <w:szCs w:val="26"/>
          <w:lang w:val="en-US"/>
        </w:rPr>
        <w:t>chỉnh</w:t>
      </w:r>
      <w:proofErr w:type="spellEnd"/>
      <w:r w:rsidRPr="00C75D0B">
        <w:rPr>
          <w:rFonts w:cs="Times New Roman"/>
          <w:szCs w:val="26"/>
          <w:lang w:val="en-US"/>
        </w:rPr>
        <w:t xml:space="preserve"> </w:t>
      </w:r>
      <w:proofErr w:type="spellStart"/>
      <w:r w:rsidRPr="00C75D0B">
        <w:rPr>
          <w:rFonts w:cs="Times New Roman"/>
          <w:szCs w:val="26"/>
          <w:lang w:val="en-US"/>
        </w:rPr>
        <w:t>sửa</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xóa</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Cho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nhập</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mới</w:t>
      </w:r>
      <w:proofErr w:type="spellEnd"/>
      <w:r w:rsidRPr="00C75D0B">
        <w:rPr>
          <w:rFonts w:cs="Times New Roman"/>
          <w:szCs w:val="26"/>
          <w:lang w:val="en-US"/>
        </w:rPr>
        <w:t xml:space="preserve">, </w:t>
      </w:r>
      <w:proofErr w:type="spellStart"/>
      <w:r w:rsidRPr="00C75D0B">
        <w:rPr>
          <w:rFonts w:cs="Times New Roman"/>
          <w:szCs w:val="26"/>
          <w:lang w:val="en-US"/>
        </w:rPr>
        <w:t>cập</w:t>
      </w:r>
      <w:proofErr w:type="spellEnd"/>
      <w:r w:rsidRPr="00C75D0B">
        <w:rPr>
          <w:rFonts w:cs="Times New Roman"/>
          <w:szCs w:val="26"/>
          <w:lang w:val="en-US"/>
        </w:rPr>
        <w:t xml:space="preserve"> </w:t>
      </w:r>
      <w:proofErr w:type="spellStart"/>
      <w:r w:rsidRPr="00C75D0B">
        <w:rPr>
          <w:rFonts w:cs="Times New Roman"/>
          <w:szCs w:val="26"/>
          <w:lang w:val="en-US"/>
        </w:rPr>
        <w:t>nhật</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cá</w:t>
      </w:r>
      <w:proofErr w:type="spellEnd"/>
      <w:r w:rsidRPr="00C75D0B">
        <w:rPr>
          <w:rFonts w:cs="Times New Roman"/>
          <w:szCs w:val="26"/>
          <w:lang w:val="en-US"/>
        </w:rPr>
        <w:t xml:space="preserve"> </w:t>
      </w:r>
      <w:proofErr w:type="spellStart"/>
      <w:r w:rsidRPr="00C75D0B">
        <w:rPr>
          <w:rFonts w:cs="Times New Roman"/>
          <w:szCs w:val="26"/>
          <w:lang w:val="en-US"/>
        </w:rPr>
        <w:t>nhân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xóa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nếu</w:t>
      </w:r>
      <w:proofErr w:type="spellEnd"/>
      <w:r w:rsidRPr="00C75D0B">
        <w:rPr>
          <w:rFonts w:cs="Times New Roman"/>
          <w:szCs w:val="26"/>
          <w:lang w:val="en-US"/>
        </w:rPr>
        <w:t xml:space="preserve"> </w:t>
      </w:r>
      <w:proofErr w:type="spellStart"/>
      <w:r w:rsidRPr="00C75D0B">
        <w:rPr>
          <w:rFonts w:cs="Times New Roman"/>
          <w:szCs w:val="26"/>
          <w:lang w:val="en-US"/>
        </w:rPr>
        <w:t>cần</w:t>
      </w:r>
      <w:proofErr w:type="spellEnd"/>
      <w:r w:rsidRPr="00C75D0B">
        <w:rPr>
          <w:rFonts w:cs="Times New Roman"/>
          <w:szCs w:val="26"/>
          <w:lang w:val="en-US"/>
        </w:rPr>
        <w:t>.</w:t>
      </w:r>
    </w:p>
    <w:p w14:paraId="5578DE17" w14:textId="77777777" w:rsidR="002067CE" w:rsidRPr="00C75D0B" w:rsidRDefault="002067CE" w:rsidP="000D16E2">
      <w:pPr>
        <w:numPr>
          <w:ilvl w:val="0"/>
          <w:numId w:val="4"/>
        </w:numPr>
        <w:tabs>
          <w:tab w:val="clear" w:pos="720"/>
          <w:tab w:val="left" w:pos="993"/>
          <w:tab w:val="num" w:pos="1134"/>
        </w:tabs>
        <w:spacing w:line="360" w:lineRule="auto"/>
        <w:ind w:left="284" w:firstLine="567"/>
        <w:rPr>
          <w:rFonts w:cs="Times New Roman"/>
          <w:szCs w:val="26"/>
          <w:lang w:val="en-US"/>
        </w:rPr>
      </w:pPr>
      <w:proofErr w:type="spellStart"/>
      <w:r w:rsidRPr="00C75D0B">
        <w:rPr>
          <w:rFonts w:cs="Times New Roman"/>
          <w:szCs w:val="26"/>
          <w:lang w:val="en-US"/>
        </w:rPr>
        <w:t>Tìm</w:t>
      </w:r>
      <w:proofErr w:type="spellEnd"/>
      <w:r w:rsidRPr="00C75D0B">
        <w:rPr>
          <w:rFonts w:cs="Times New Roman"/>
          <w:szCs w:val="26"/>
          <w:lang w:val="en-US"/>
        </w:rPr>
        <w:t xml:space="preserve"> </w:t>
      </w:r>
      <w:proofErr w:type="spellStart"/>
      <w:r w:rsidRPr="00C75D0B">
        <w:rPr>
          <w:rFonts w:cs="Times New Roman"/>
          <w:szCs w:val="26"/>
          <w:lang w:val="en-US"/>
        </w:rPr>
        <w:t>kiếm</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tìm</w:t>
      </w:r>
      <w:proofErr w:type="spellEnd"/>
      <w:r w:rsidRPr="00C75D0B">
        <w:rPr>
          <w:rFonts w:cs="Times New Roman"/>
          <w:szCs w:val="26"/>
          <w:lang w:val="en-US"/>
        </w:rPr>
        <w:t xml:space="preserve"> </w:t>
      </w:r>
      <w:proofErr w:type="spellStart"/>
      <w:r w:rsidRPr="00C75D0B">
        <w:rPr>
          <w:rFonts w:cs="Times New Roman"/>
          <w:szCs w:val="26"/>
          <w:lang w:val="en-US"/>
        </w:rPr>
        <w:t>kiếm</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để</w:t>
      </w:r>
      <w:proofErr w:type="spellEnd"/>
      <w:r w:rsidRPr="00C75D0B">
        <w:rPr>
          <w:rFonts w:cs="Times New Roman"/>
          <w:szCs w:val="26"/>
          <w:lang w:val="en-US"/>
        </w:rPr>
        <w:t xml:space="preserve"> </w:t>
      </w:r>
      <w:proofErr w:type="spellStart"/>
      <w:r w:rsidRPr="00C75D0B">
        <w:rPr>
          <w:rFonts w:cs="Times New Roman"/>
          <w:szCs w:val="26"/>
          <w:lang w:val="en-US"/>
        </w:rPr>
        <w:t>dễ</w:t>
      </w:r>
      <w:proofErr w:type="spellEnd"/>
      <w:r w:rsidRPr="00C75D0B">
        <w:rPr>
          <w:rFonts w:cs="Times New Roman"/>
          <w:szCs w:val="26"/>
          <w:lang w:val="en-US"/>
        </w:rPr>
        <w:t xml:space="preserve"> </w:t>
      </w:r>
      <w:proofErr w:type="spellStart"/>
      <w:r w:rsidRPr="00C75D0B">
        <w:rPr>
          <w:rFonts w:cs="Times New Roman"/>
          <w:szCs w:val="26"/>
          <w:lang w:val="en-US"/>
        </w:rPr>
        <w:t>dàng</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dõi</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w:t>
      </w:r>
    </w:p>
    <w:p w14:paraId="18ECEE73" w14:textId="77777777" w:rsidR="002067CE" w:rsidRPr="00C75D0B" w:rsidRDefault="002067CE" w:rsidP="000D16E2">
      <w:pPr>
        <w:pStyle w:val="ListParagraph"/>
        <w:numPr>
          <w:ilvl w:val="0"/>
          <w:numId w:val="3"/>
        </w:numPr>
        <w:spacing w:line="360" w:lineRule="auto"/>
        <w:ind w:left="0" w:firstLine="567"/>
        <w:rPr>
          <w:rFonts w:cs="Times New Roman"/>
          <w:szCs w:val="26"/>
          <w:lang w:val="en-US"/>
        </w:rPr>
      </w:pPr>
      <w:r w:rsidRPr="00C75D0B">
        <w:rPr>
          <w:rFonts w:cs="Times New Roman"/>
          <w:szCs w:val="26"/>
          <w:lang w:val="en-US"/>
        </w:rPr>
        <w:t xml:space="preserve">Quản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giáo</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5484804D" w14:textId="77777777" w:rsidR="002067CE" w:rsidRPr="00C75D0B" w:rsidRDefault="002067CE" w:rsidP="000D16E2">
      <w:pPr>
        <w:numPr>
          <w:ilvl w:val="0"/>
          <w:numId w:val="5"/>
        </w:numPr>
        <w:tabs>
          <w:tab w:val="clear" w:pos="720"/>
          <w:tab w:val="num" w:pos="993"/>
        </w:tabs>
        <w:spacing w:line="360" w:lineRule="auto"/>
        <w:ind w:left="284" w:firstLine="567"/>
        <w:rPr>
          <w:rFonts w:cs="Times New Roman"/>
          <w:szCs w:val="26"/>
          <w:lang w:val="en-US"/>
        </w:rPr>
      </w:pPr>
      <w:r w:rsidRPr="00C75D0B">
        <w:rPr>
          <w:rFonts w:cs="Times New Roman"/>
          <w:szCs w:val="26"/>
          <w:lang w:val="en-US"/>
        </w:rPr>
        <w:t xml:space="preserve">Quản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giáo</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Cung </w:t>
      </w:r>
      <w:proofErr w:type="spellStart"/>
      <w:r w:rsidRPr="00C75D0B">
        <w:rPr>
          <w:rFonts w:cs="Times New Roman"/>
          <w:szCs w:val="26"/>
          <w:lang w:val="en-US"/>
        </w:rPr>
        <w:t>cấp</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để</w:t>
      </w:r>
      <w:proofErr w:type="spellEnd"/>
      <w:r w:rsidRPr="00C75D0B">
        <w:rPr>
          <w:rFonts w:cs="Times New Roman"/>
          <w:szCs w:val="26"/>
          <w:lang w:val="en-US"/>
        </w:rPr>
        <w:t xml:space="preserve"> </w:t>
      </w:r>
      <w:proofErr w:type="spellStart"/>
      <w:r w:rsidRPr="00C75D0B">
        <w:rPr>
          <w:rFonts w:cs="Times New Roman"/>
          <w:szCs w:val="26"/>
          <w:lang w:val="en-US"/>
        </w:rPr>
        <w:t>thêm</w:t>
      </w:r>
      <w:proofErr w:type="spellEnd"/>
      <w:r w:rsidRPr="00C75D0B">
        <w:rPr>
          <w:rFonts w:cs="Times New Roman"/>
          <w:szCs w:val="26"/>
          <w:lang w:val="en-US"/>
        </w:rPr>
        <w:t xml:space="preserve"> </w:t>
      </w:r>
      <w:proofErr w:type="spellStart"/>
      <w:r w:rsidRPr="00C75D0B">
        <w:rPr>
          <w:rFonts w:cs="Times New Roman"/>
          <w:szCs w:val="26"/>
          <w:lang w:val="en-US"/>
        </w:rPr>
        <w:t>mới</w:t>
      </w:r>
      <w:proofErr w:type="spellEnd"/>
      <w:r w:rsidRPr="00C75D0B">
        <w:rPr>
          <w:rFonts w:cs="Times New Roman"/>
          <w:szCs w:val="26"/>
          <w:lang w:val="en-US"/>
        </w:rPr>
        <w:t xml:space="preserve">, </w:t>
      </w:r>
      <w:proofErr w:type="spellStart"/>
      <w:r w:rsidRPr="00C75D0B">
        <w:rPr>
          <w:rFonts w:cs="Times New Roman"/>
          <w:szCs w:val="26"/>
          <w:lang w:val="en-US"/>
        </w:rPr>
        <w:t>chỉnh</w:t>
      </w:r>
      <w:proofErr w:type="spellEnd"/>
      <w:r w:rsidRPr="00C75D0B">
        <w:rPr>
          <w:rFonts w:cs="Times New Roman"/>
          <w:szCs w:val="26"/>
          <w:lang w:val="en-US"/>
        </w:rPr>
        <w:t xml:space="preserve"> </w:t>
      </w:r>
      <w:proofErr w:type="spellStart"/>
      <w:r w:rsidRPr="00C75D0B">
        <w:rPr>
          <w:rFonts w:cs="Times New Roman"/>
          <w:szCs w:val="26"/>
          <w:lang w:val="en-US"/>
        </w:rPr>
        <w:t>sửa</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xóa</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giáo</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bao </w:t>
      </w:r>
      <w:proofErr w:type="spellStart"/>
      <w:r w:rsidRPr="00C75D0B">
        <w:rPr>
          <w:rFonts w:cs="Times New Roman"/>
          <w:szCs w:val="26"/>
          <w:lang w:val="en-US"/>
        </w:rPr>
        <w:t>gồm</w:t>
      </w:r>
      <w:proofErr w:type="spellEnd"/>
      <w:r w:rsidRPr="00C75D0B">
        <w:rPr>
          <w:rFonts w:cs="Times New Roman"/>
          <w:szCs w:val="26"/>
          <w:lang w:val="en-US"/>
        </w:rPr>
        <w:t xml:space="preserve">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bộ</w:t>
      </w:r>
      <w:proofErr w:type="spellEnd"/>
      <w:r w:rsidRPr="00C75D0B">
        <w:rPr>
          <w:rFonts w:cs="Times New Roman"/>
          <w:szCs w:val="26"/>
          <w:lang w:val="en-US"/>
        </w:rPr>
        <w:t xml:space="preserve"> </w:t>
      </w:r>
      <w:proofErr w:type="spellStart"/>
      <w:r w:rsidRPr="00C75D0B">
        <w:rPr>
          <w:rFonts w:cs="Times New Roman"/>
          <w:szCs w:val="26"/>
          <w:lang w:val="en-US"/>
        </w:rPr>
        <w:t>môn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kinh</w:t>
      </w:r>
      <w:proofErr w:type="spellEnd"/>
      <w:r w:rsidRPr="00C75D0B">
        <w:rPr>
          <w:rFonts w:cs="Times New Roman"/>
          <w:szCs w:val="26"/>
          <w:lang w:val="en-US"/>
        </w:rPr>
        <w:t xml:space="preserve"> </w:t>
      </w:r>
      <w:proofErr w:type="spellStart"/>
      <w:r w:rsidRPr="00C75D0B">
        <w:rPr>
          <w:rFonts w:cs="Times New Roman"/>
          <w:szCs w:val="26"/>
          <w:lang w:val="en-US"/>
        </w:rPr>
        <w:t>nghiệm</w:t>
      </w:r>
      <w:proofErr w:type="spellEnd"/>
      <w:r w:rsidRPr="00C75D0B">
        <w:rPr>
          <w:rFonts w:cs="Times New Roman"/>
          <w:szCs w:val="26"/>
          <w:lang w:val="en-US"/>
        </w:rPr>
        <w:t>.</w:t>
      </w:r>
    </w:p>
    <w:p w14:paraId="7A3AF198" w14:textId="77777777" w:rsidR="002067CE" w:rsidRPr="00C75D0B" w:rsidRDefault="002067CE" w:rsidP="000D16E2">
      <w:pPr>
        <w:numPr>
          <w:ilvl w:val="0"/>
          <w:numId w:val="5"/>
        </w:numPr>
        <w:tabs>
          <w:tab w:val="clear" w:pos="720"/>
          <w:tab w:val="num" w:pos="993"/>
        </w:tabs>
        <w:spacing w:line="360" w:lineRule="auto"/>
        <w:ind w:left="284" w:firstLine="567"/>
        <w:rPr>
          <w:rFonts w:cs="Times New Roman"/>
          <w:szCs w:val="26"/>
          <w:lang w:val="en-US"/>
        </w:rPr>
      </w:pPr>
      <w:proofErr w:type="spellStart"/>
      <w:r w:rsidRPr="00C75D0B">
        <w:rPr>
          <w:rFonts w:cs="Times New Roman"/>
          <w:szCs w:val="26"/>
          <w:lang w:val="en-US"/>
        </w:rPr>
        <w:t>Gán</w:t>
      </w:r>
      <w:proofErr w:type="spellEnd"/>
      <w:r w:rsidRPr="00C75D0B">
        <w:rPr>
          <w:rFonts w:cs="Times New Roman"/>
          <w:szCs w:val="26"/>
          <w:lang w:val="en-US"/>
        </w:rPr>
        <w:t xml:space="preserve"> </w:t>
      </w:r>
      <w:proofErr w:type="spellStart"/>
      <w:r w:rsidRPr="00C75D0B">
        <w:rPr>
          <w:rFonts w:cs="Times New Roman"/>
          <w:szCs w:val="26"/>
          <w:lang w:val="en-US"/>
        </w:rPr>
        <w:t>giáo</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Cho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phân</w:t>
      </w:r>
      <w:proofErr w:type="spellEnd"/>
      <w:r w:rsidRPr="00C75D0B">
        <w:rPr>
          <w:rFonts w:cs="Times New Roman"/>
          <w:szCs w:val="26"/>
          <w:lang w:val="en-US"/>
        </w:rPr>
        <w:t xml:space="preserve"> </w:t>
      </w:r>
      <w:proofErr w:type="spellStart"/>
      <w:r w:rsidRPr="00C75D0B">
        <w:rPr>
          <w:rFonts w:cs="Times New Roman"/>
          <w:szCs w:val="26"/>
          <w:lang w:val="en-US"/>
        </w:rPr>
        <w:t>công</w:t>
      </w:r>
      <w:proofErr w:type="spellEnd"/>
      <w:r w:rsidRPr="00C75D0B">
        <w:rPr>
          <w:rFonts w:cs="Times New Roman"/>
          <w:szCs w:val="26"/>
          <w:lang w:val="en-US"/>
        </w:rPr>
        <w:t xml:space="preserve"> </w:t>
      </w:r>
      <w:proofErr w:type="spellStart"/>
      <w:r w:rsidRPr="00C75D0B">
        <w:rPr>
          <w:rFonts w:cs="Times New Roman"/>
          <w:szCs w:val="26"/>
          <w:lang w:val="en-US"/>
        </w:rPr>
        <w:t>giáo</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tương</w:t>
      </w:r>
      <w:proofErr w:type="spellEnd"/>
      <w:r w:rsidRPr="00C75D0B">
        <w:rPr>
          <w:rFonts w:cs="Times New Roman"/>
          <w:szCs w:val="26"/>
          <w:lang w:val="en-US"/>
        </w:rPr>
        <w:t xml:space="preserve"> </w:t>
      </w:r>
      <w:proofErr w:type="spellStart"/>
      <w:r w:rsidRPr="00C75D0B">
        <w:rPr>
          <w:rFonts w:cs="Times New Roman"/>
          <w:szCs w:val="26"/>
          <w:lang w:val="en-US"/>
        </w:rPr>
        <w:t>ứng</w:t>
      </w:r>
      <w:proofErr w:type="spellEnd"/>
      <w:r w:rsidRPr="00C75D0B">
        <w:rPr>
          <w:rFonts w:cs="Times New Roman"/>
          <w:szCs w:val="26"/>
          <w:lang w:val="en-US"/>
        </w:rPr>
        <w:t xml:space="preserve"> </w:t>
      </w:r>
      <w:proofErr w:type="spellStart"/>
      <w:r w:rsidRPr="00C75D0B">
        <w:rPr>
          <w:rFonts w:cs="Times New Roman"/>
          <w:szCs w:val="26"/>
          <w:lang w:val="en-US"/>
        </w:rPr>
        <w:t>để</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giảng</w:t>
      </w:r>
      <w:proofErr w:type="spellEnd"/>
      <w:r w:rsidRPr="00C75D0B">
        <w:rPr>
          <w:rFonts w:cs="Times New Roman"/>
          <w:szCs w:val="26"/>
          <w:lang w:val="en-US"/>
        </w:rPr>
        <w:t xml:space="preserve"> </w:t>
      </w:r>
      <w:proofErr w:type="spellStart"/>
      <w:r w:rsidRPr="00C75D0B">
        <w:rPr>
          <w:rFonts w:cs="Times New Roman"/>
          <w:szCs w:val="26"/>
          <w:lang w:val="en-US"/>
        </w:rPr>
        <w:t>dạy</w:t>
      </w:r>
      <w:proofErr w:type="spellEnd"/>
      <w:r w:rsidRPr="00C75D0B">
        <w:rPr>
          <w:rFonts w:cs="Times New Roman"/>
          <w:szCs w:val="26"/>
          <w:lang w:val="en-US"/>
        </w:rPr>
        <w:t>.</w:t>
      </w:r>
    </w:p>
    <w:p w14:paraId="42535C70" w14:textId="77777777" w:rsidR="002067CE" w:rsidRPr="00C75D0B" w:rsidRDefault="002067CE" w:rsidP="000D16E2">
      <w:pPr>
        <w:pStyle w:val="ListParagraph"/>
        <w:numPr>
          <w:ilvl w:val="0"/>
          <w:numId w:val="3"/>
        </w:numPr>
        <w:spacing w:line="360" w:lineRule="auto"/>
        <w:ind w:left="0" w:firstLine="567"/>
        <w:rPr>
          <w:rFonts w:cs="Times New Roman"/>
          <w:szCs w:val="26"/>
          <w:lang w:val="en-US"/>
        </w:rPr>
      </w:pPr>
      <w:r w:rsidRPr="00C75D0B">
        <w:rPr>
          <w:rFonts w:cs="Times New Roman"/>
          <w:szCs w:val="26"/>
          <w:lang w:val="en-US"/>
        </w:rPr>
        <w:t xml:space="preserve">Quản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130E1739" w14:textId="77777777" w:rsidR="002067CE" w:rsidRPr="00C75D0B" w:rsidRDefault="002067CE" w:rsidP="000D16E2">
      <w:pPr>
        <w:numPr>
          <w:ilvl w:val="0"/>
          <w:numId w:val="6"/>
        </w:numPr>
        <w:tabs>
          <w:tab w:val="clear" w:pos="720"/>
          <w:tab w:val="num" w:pos="993"/>
        </w:tabs>
        <w:spacing w:line="360" w:lineRule="auto"/>
        <w:ind w:left="284" w:firstLine="567"/>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điểm</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xếp</w:t>
      </w:r>
      <w:proofErr w:type="spellEnd"/>
      <w:r w:rsidRPr="00C75D0B">
        <w:rPr>
          <w:rFonts w:cs="Times New Roman"/>
          <w:szCs w:val="26"/>
          <w:lang w:val="en-US"/>
        </w:rPr>
        <w:t xml:space="preserve"> </w:t>
      </w:r>
      <w:proofErr w:type="spellStart"/>
      <w:r w:rsidRPr="00C75D0B">
        <w:rPr>
          <w:rFonts w:cs="Times New Roman"/>
          <w:szCs w:val="26"/>
          <w:lang w:val="en-US"/>
        </w:rPr>
        <w:t>loại</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sẽ</w:t>
      </w:r>
      <w:proofErr w:type="spellEnd"/>
      <w:r w:rsidRPr="00C75D0B">
        <w:rPr>
          <w:rFonts w:cs="Times New Roman"/>
          <w:szCs w:val="26"/>
          <w:lang w:val="en-US"/>
        </w:rPr>
        <w:t xml:space="preserve"> </w:t>
      </w:r>
      <w:proofErr w:type="spellStart"/>
      <w:r w:rsidRPr="00C75D0B">
        <w:rPr>
          <w:rFonts w:cs="Times New Roman"/>
          <w:szCs w:val="26"/>
          <w:lang w:val="en-US"/>
        </w:rPr>
        <w:t>ghi</w:t>
      </w:r>
      <w:proofErr w:type="spellEnd"/>
      <w:r w:rsidRPr="00C75D0B">
        <w:rPr>
          <w:rFonts w:cs="Times New Roman"/>
          <w:szCs w:val="26"/>
          <w:lang w:val="en-US"/>
        </w:rPr>
        <w:t xml:space="preserve"> </w:t>
      </w:r>
      <w:proofErr w:type="spellStart"/>
      <w:r w:rsidRPr="00C75D0B">
        <w:rPr>
          <w:rFonts w:cs="Times New Roman"/>
          <w:szCs w:val="26"/>
          <w:lang w:val="en-US"/>
        </w:rPr>
        <w:t>nhận</w:t>
      </w:r>
      <w:proofErr w:type="spellEnd"/>
      <w:r w:rsidRPr="00C75D0B">
        <w:rPr>
          <w:rFonts w:cs="Times New Roman"/>
          <w:szCs w:val="26"/>
          <w:lang w:val="en-US"/>
        </w:rPr>
        <w:t xml:space="preserve"> </w:t>
      </w:r>
      <w:proofErr w:type="spellStart"/>
      <w:r w:rsidRPr="00C75D0B">
        <w:rPr>
          <w:rFonts w:cs="Times New Roman"/>
          <w:szCs w:val="26"/>
          <w:lang w:val="en-US"/>
        </w:rPr>
        <w:t>điểm</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cuối</w:t>
      </w:r>
      <w:proofErr w:type="spellEnd"/>
      <w:r w:rsidRPr="00C75D0B">
        <w:rPr>
          <w:rFonts w:cs="Times New Roman"/>
          <w:szCs w:val="26"/>
          <w:lang w:val="en-US"/>
        </w:rPr>
        <w:t xml:space="preserve"> </w:t>
      </w:r>
      <w:proofErr w:type="spellStart"/>
      <w:r w:rsidRPr="00C75D0B">
        <w:rPr>
          <w:rFonts w:cs="Times New Roman"/>
          <w:szCs w:val="26"/>
          <w:lang w:val="en-US"/>
        </w:rPr>
        <w:t>kỳ</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xếp</w:t>
      </w:r>
      <w:proofErr w:type="spellEnd"/>
      <w:r w:rsidRPr="00C75D0B">
        <w:rPr>
          <w:rFonts w:cs="Times New Roman"/>
          <w:szCs w:val="26"/>
          <w:lang w:val="en-US"/>
        </w:rPr>
        <w:t xml:space="preserve"> </w:t>
      </w:r>
      <w:proofErr w:type="spellStart"/>
      <w:r w:rsidRPr="00C75D0B">
        <w:rPr>
          <w:rFonts w:cs="Times New Roman"/>
          <w:szCs w:val="26"/>
          <w:lang w:val="en-US"/>
        </w:rPr>
        <w:t>loại</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mỗi</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1E9D93B7" w14:textId="77777777" w:rsidR="002067CE" w:rsidRPr="00C75D0B" w:rsidRDefault="002067CE" w:rsidP="000D16E2">
      <w:pPr>
        <w:numPr>
          <w:ilvl w:val="0"/>
          <w:numId w:val="6"/>
        </w:numPr>
        <w:tabs>
          <w:tab w:val="clear" w:pos="720"/>
          <w:tab w:val="num" w:pos="993"/>
        </w:tabs>
        <w:spacing w:line="360" w:lineRule="auto"/>
        <w:ind w:left="284" w:firstLine="567"/>
        <w:rPr>
          <w:rFonts w:cs="Times New Roman"/>
          <w:szCs w:val="26"/>
          <w:lang w:val="en-US"/>
        </w:rPr>
      </w:pPr>
      <w:proofErr w:type="spellStart"/>
      <w:r w:rsidRPr="00C75D0B">
        <w:rPr>
          <w:rFonts w:cs="Times New Roman"/>
          <w:szCs w:val="26"/>
          <w:lang w:val="en-US"/>
        </w:rPr>
        <w:t>Xuất</w:t>
      </w:r>
      <w:proofErr w:type="spellEnd"/>
      <w:r w:rsidRPr="00C75D0B">
        <w:rPr>
          <w:rFonts w:cs="Times New Roman"/>
          <w:szCs w:val="26"/>
          <w:lang w:val="en-US"/>
        </w:rPr>
        <w:t xml:space="preserve"> </w:t>
      </w:r>
      <w:proofErr w:type="spellStart"/>
      <w:r w:rsidRPr="00C75D0B">
        <w:rPr>
          <w:rFonts w:cs="Times New Roman"/>
          <w:szCs w:val="26"/>
          <w:lang w:val="en-US"/>
        </w:rPr>
        <w:t>báo</w:t>
      </w:r>
      <w:proofErr w:type="spellEnd"/>
      <w:r w:rsidRPr="00C75D0B">
        <w:rPr>
          <w:rFonts w:cs="Times New Roman"/>
          <w:szCs w:val="26"/>
          <w:lang w:val="en-US"/>
        </w:rPr>
        <w:t xml:space="preserve"> </w:t>
      </w:r>
      <w:proofErr w:type="spellStart"/>
      <w:r w:rsidRPr="00C75D0B">
        <w:rPr>
          <w:rFonts w:cs="Times New Roman"/>
          <w:szCs w:val="26"/>
          <w:lang w:val="en-US"/>
        </w:rPr>
        <w:t>cáo</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Cung </w:t>
      </w:r>
      <w:proofErr w:type="spellStart"/>
      <w:r w:rsidRPr="00C75D0B">
        <w:rPr>
          <w:rFonts w:cs="Times New Roman"/>
          <w:szCs w:val="26"/>
          <w:lang w:val="en-US"/>
        </w:rPr>
        <w:t>cấp</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để</w:t>
      </w:r>
      <w:proofErr w:type="spellEnd"/>
      <w:r w:rsidRPr="00C75D0B">
        <w:rPr>
          <w:rFonts w:cs="Times New Roman"/>
          <w:szCs w:val="26"/>
          <w:lang w:val="en-US"/>
        </w:rPr>
        <w:t xml:space="preserve"> </w:t>
      </w:r>
      <w:proofErr w:type="spellStart"/>
      <w:r w:rsidRPr="00C75D0B">
        <w:rPr>
          <w:rFonts w:cs="Times New Roman"/>
          <w:szCs w:val="26"/>
          <w:lang w:val="en-US"/>
        </w:rPr>
        <w:t>xuất</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in </w:t>
      </w:r>
      <w:proofErr w:type="spellStart"/>
      <w:r w:rsidRPr="00C75D0B">
        <w:rPr>
          <w:rFonts w:cs="Times New Roman"/>
          <w:szCs w:val="26"/>
          <w:lang w:val="en-US"/>
        </w:rPr>
        <w:t>báo</w:t>
      </w:r>
      <w:proofErr w:type="spellEnd"/>
      <w:r w:rsidRPr="00C75D0B">
        <w:rPr>
          <w:rFonts w:cs="Times New Roman"/>
          <w:szCs w:val="26"/>
          <w:lang w:val="en-US"/>
        </w:rPr>
        <w:t xml:space="preserve"> </w:t>
      </w:r>
      <w:proofErr w:type="spellStart"/>
      <w:r w:rsidRPr="00C75D0B">
        <w:rPr>
          <w:rFonts w:cs="Times New Roman"/>
          <w:szCs w:val="26"/>
          <w:lang w:val="en-US"/>
        </w:rPr>
        <w:t>cáo</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nhằm</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dõi</w:t>
      </w:r>
      <w:proofErr w:type="spellEnd"/>
      <w:r w:rsidRPr="00C75D0B">
        <w:rPr>
          <w:rFonts w:cs="Times New Roman"/>
          <w:szCs w:val="26"/>
          <w:lang w:val="en-US"/>
        </w:rPr>
        <w:t xml:space="preserve"> </w:t>
      </w:r>
      <w:proofErr w:type="spellStart"/>
      <w:r w:rsidRPr="00C75D0B">
        <w:rPr>
          <w:rFonts w:cs="Times New Roman"/>
          <w:szCs w:val="26"/>
          <w:lang w:val="en-US"/>
        </w:rPr>
        <w:t>sự</w:t>
      </w:r>
      <w:proofErr w:type="spellEnd"/>
      <w:r w:rsidRPr="00C75D0B">
        <w:rPr>
          <w:rFonts w:cs="Times New Roman"/>
          <w:szCs w:val="26"/>
          <w:lang w:val="en-US"/>
        </w:rPr>
        <w:t xml:space="preserve"> </w:t>
      </w:r>
      <w:proofErr w:type="spellStart"/>
      <w:r w:rsidRPr="00C75D0B">
        <w:rPr>
          <w:rFonts w:cs="Times New Roman"/>
          <w:szCs w:val="26"/>
          <w:lang w:val="en-US"/>
        </w:rPr>
        <w:t>tiến</w:t>
      </w:r>
      <w:proofErr w:type="spellEnd"/>
      <w:r w:rsidRPr="00C75D0B">
        <w:rPr>
          <w:rFonts w:cs="Times New Roman"/>
          <w:szCs w:val="26"/>
          <w:lang w:val="en-US"/>
        </w:rPr>
        <w:t xml:space="preserve"> </w:t>
      </w:r>
      <w:proofErr w:type="spellStart"/>
      <w:r w:rsidRPr="00C75D0B">
        <w:rPr>
          <w:rFonts w:cs="Times New Roman"/>
          <w:szCs w:val="26"/>
          <w:lang w:val="en-US"/>
        </w:rPr>
        <w:t>bộ</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1E389B30" w14:textId="77777777" w:rsidR="002067CE" w:rsidRPr="00C75D0B" w:rsidRDefault="002067CE" w:rsidP="00587D2B">
      <w:pPr>
        <w:spacing w:line="360" w:lineRule="auto"/>
        <w:ind w:firstLine="0"/>
        <w:outlineLvl w:val="2"/>
        <w:rPr>
          <w:rFonts w:cs="Times New Roman"/>
          <w:b/>
          <w:bCs/>
          <w:szCs w:val="26"/>
        </w:rPr>
      </w:pPr>
      <w:bookmarkStart w:id="40" w:name="_Toc199716162"/>
      <w:r w:rsidRPr="00C75D0B">
        <w:rPr>
          <w:rFonts w:cs="Times New Roman"/>
          <w:b/>
          <w:bCs/>
          <w:szCs w:val="26"/>
        </w:rPr>
        <w:t>2.2.2 Yêu cầu phi chức năng</w:t>
      </w:r>
      <w:bookmarkEnd w:id="40"/>
    </w:p>
    <w:p w14:paraId="7CA653C1" w14:textId="77777777" w:rsidR="002067CE" w:rsidRPr="00C75D0B" w:rsidRDefault="002067CE" w:rsidP="00587D2B">
      <w:pPr>
        <w:spacing w:line="360" w:lineRule="auto"/>
        <w:rPr>
          <w:rFonts w:cs="Times New Roman"/>
          <w:szCs w:val="26"/>
        </w:rPr>
      </w:pPr>
      <w:r w:rsidRPr="00C75D0B">
        <w:rPr>
          <w:rFonts w:cs="Times New Roman"/>
          <w:szCs w:val="26"/>
        </w:rPr>
        <w:t>+ Bảo mật: Hệ thống sẽ sử dụng thuật toán BCrypt để mã hóa mật khẩu trước khi lưu trữ. BCrypt không chỉ cung cấp khả năng mã hóa một chiều mà còn tự động tạo ra các giá trị salt, giúp tăng cường bảo mật cho thông tin nhạy cảm.</w:t>
      </w:r>
    </w:p>
    <w:p w14:paraId="13E812B8" w14:textId="77777777" w:rsidR="002067CE" w:rsidRPr="00C75D0B" w:rsidRDefault="002067CE" w:rsidP="00587D2B">
      <w:pPr>
        <w:spacing w:line="360" w:lineRule="auto"/>
        <w:rPr>
          <w:rFonts w:cs="Times New Roman"/>
          <w:szCs w:val="26"/>
        </w:rPr>
      </w:pPr>
      <w:r w:rsidRPr="00C75D0B">
        <w:rPr>
          <w:rFonts w:cs="Times New Roman"/>
          <w:szCs w:val="26"/>
        </w:rPr>
        <w:t>+ Hiệu suất: Hệ thống phải đảm bảo rằng các thao tác đăng nhập và đăng ký được xử lý nhanh chóng, ngay cả khi có nhiều người dùng truy cập đồng thời. Hệ thống cần có khả năng xử lý ít nhất 100 yêu cầu đăng nhập hoặc đăng ký mỗi giây mà không làm giảm hiệu suất, sử dụng các kỹ thuật tối ưu hóa như caching và load balancing nếu cần.</w:t>
      </w:r>
    </w:p>
    <w:p w14:paraId="4922DD35" w14:textId="77777777" w:rsidR="002067CE" w:rsidRPr="00C75D0B" w:rsidRDefault="002067CE" w:rsidP="00587D2B">
      <w:pPr>
        <w:spacing w:line="360" w:lineRule="auto"/>
        <w:rPr>
          <w:rFonts w:cs="Times New Roman"/>
          <w:szCs w:val="26"/>
        </w:rPr>
      </w:pPr>
      <w:r w:rsidRPr="00C75D0B">
        <w:rPr>
          <w:rFonts w:cs="Times New Roman"/>
          <w:szCs w:val="26"/>
        </w:rPr>
        <w:lastRenderedPageBreak/>
        <w:t>+ Tương thích: Hệ thống phải hỗ trợ truy cập trên các thiết bị khác nhau, bao gồm máy tính để bàn, laptop, tablet và smartphone. Giao diện người dùng cần phải phản hồi nhanh và tối ưu hóa cho các kích thước màn hình khác nhau.</w:t>
      </w:r>
    </w:p>
    <w:p w14:paraId="598D1537" w14:textId="77777777" w:rsidR="002067CE" w:rsidRPr="00C75D0B" w:rsidRDefault="002067CE" w:rsidP="00587D2B">
      <w:pPr>
        <w:spacing w:line="360" w:lineRule="auto"/>
        <w:ind w:firstLine="0"/>
        <w:outlineLvl w:val="1"/>
        <w:rPr>
          <w:rFonts w:cs="Times New Roman"/>
          <w:b/>
          <w:bCs/>
          <w:szCs w:val="26"/>
          <w:lang w:val="en-US"/>
        </w:rPr>
      </w:pPr>
      <w:bookmarkStart w:id="41" w:name="_Toc199716163"/>
      <w:r w:rsidRPr="00C75D0B">
        <w:rPr>
          <w:rFonts w:cs="Times New Roman"/>
          <w:b/>
          <w:bCs/>
          <w:szCs w:val="26"/>
          <w:lang w:val="en-US"/>
        </w:rPr>
        <w:t xml:space="preserve">2.3 </w:t>
      </w:r>
      <w:proofErr w:type="spellStart"/>
      <w:r w:rsidRPr="00C75D0B">
        <w:rPr>
          <w:rFonts w:cs="Times New Roman"/>
          <w:b/>
          <w:bCs/>
          <w:szCs w:val="26"/>
          <w:lang w:val="en-US"/>
        </w:rPr>
        <w:t>Phân</w:t>
      </w:r>
      <w:proofErr w:type="spellEnd"/>
      <w:r w:rsidRPr="00C75D0B">
        <w:rPr>
          <w:rFonts w:cs="Times New Roman"/>
          <w:b/>
          <w:bCs/>
          <w:szCs w:val="26"/>
          <w:lang w:val="en-US"/>
        </w:rPr>
        <w:t xml:space="preserve"> </w:t>
      </w:r>
      <w:proofErr w:type="spellStart"/>
      <w:r w:rsidRPr="00C75D0B">
        <w:rPr>
          <w:rFonts w:cs="Times New Roman"/>
          <w:b/>
          <w:bCs/>
          <w:szCs w:val="26"/>
          <w:lang w:val="en-US"/>
        </w:rPr>
        <w:t>tích</w:t>
      </w:r>
      <w:proofErr w:type="spellEnd"/>
      <w:r w:rsidRPr="00C75D0B">
        <w:rPr>
          <w:rFonts w:cs="Times New Roman"/>
          <w:b/>
          <w:bCs/>
          <w:szCs w:val="26"/>
          <w:lang w:val="en-US"/>
        </w:rPr>
        <w:t xml:space="preserve"> </w:t>
      </w:r>
      <w:proofErr w:type="spellStart"/>
      <w:r w:rsidRPr="00C75D0B">
        <w:rPr>
          <w:rFonts w:cs="Times New Roman"/>
          <w:b/>
          <w:bCs/>
          <w:szCs w:val="26"/>
          <w:lang w:val="en-US"/>
        </w:rPr>
        <w:t>hệ</w:t>
      </w:r>
      <w:proofErr w:type="spellEnd"/>
      <w:r w:rsidRPr="00C75D0B">
        <w:rPr>
          <w:rFonts w:cs="Times New Roman"/>
          <w:b/>
          <w:bCs/>
          <w:szCs w:val="26"/>
          <w:lang w:val="en-US"/>
        </w:rPr>
        <w:t xml:space="preserve"> </w:t>
      </w:r>
      <w:proofErr w:type="spellStart"/>
      <w:r w:rsidRPr="00C75D0B">
        <w:rPr>
          <w:rFonts w:cs="Times New Roman"/>
          <w:b/>
          <w:bCs/>
          <w:szCs w:val="26"/>
          <w:lang w:val="en-US"/>
        </w:rPr>
        <w:t>thống</w:t>
      </w:r>
      <w:bookmarkEnd w:id="41"/>
      <w:proofErr w:type="spellEnd"/>
    </w:p>
    <w:p w14:paraId="1473CC74" w14:textId="77777777" w:rsidR="002067CE" w:rsidRPr="00C75D0B" w:rsidRDefault="002067CE" w:rsidP="00587D2B">
      <w:pPr>
        <w:spacing w:line="360" w:lineRule="auto"/>
        <w:ind w:firstLine="0"/>
        <w:outlineLvl w:val="2"/>
        <w:rPr>
          <w:rFonts w:cs="Times New Roman"/>
          <w:b/>
          <w:bCs/>
          <w:szCs w:val="26"/>
          <w:lang w:val="en-US"/>
        </w:rPr>
      </w:pPr>
      <w:bookmarkStart w:id="42" w:name="_Toc199716164"/>
      <w:r w:rsidRPr="00C75D0B">
        <w:rPr>
          <w:rFonts w:cs="Times New Roman"/>
          <w:b/>
          <w:bCs/>
          <w:szCs w:val="26"/>
          <w:lang w:val="en-US"/>
        </w:rPr>
        <w:t xml:space="preserve">2.3.1 </w:t>
      </w:r>
      <w:proofErr w:type="spellStart"/>
      <w:r w:rsidRPr="00C75D0B">
        <w:rPr>
          <w:rFonts w:cs="Times New Roman"/>
          <w:b/>
          <w:bCs/>
          <w:szCs w:val="26"/>
          <w:lang w:val="en-US"/>
        </w:rPr>
        <w:t>Sơ</w:t>
      </w:r>
      <w:proofErr w:type="spellEnd"/>
      <w:r w:rsidRPr="00C75D0B">
        <w:rPr>
          <w:rFonts w:cs="Times New Roman"/>
          <w:b/>
          <w:bCs/>
          <w:szCs w:val="26"/>
          <w:lang w:val="en-US"/>
        </w:rPr>
        <w:t xml:space="preserve"> </w:t>
      </w:r>
      <w:proofErr w:type="spellStart"/>
      <w:r w:rsidRPr="00C75D0B">
        <w:rPr>
          <w:rFonts w:cs="Times New Roman"/>
          <w:b/>
          <w:bCs/>
          <w:szCs w:val="26"/>
          <w:lang w:val="en-US"/>
        </w:rPr>
        <w:t>đồ</w:t>
      </w:r>
      <w:proofErr w:type="spellEnd"/>
      <w:r w:rsidRPr="00C75D0B">
        <w:rPr>
          <w:rFonts w:cs="Times New Roman"/>
          <w:b/>
          <w:bCs/>
          <w:szCs w:val="26"/>
          <w:lang w:val="en-US"/>
        </w:rPr>
        <w:t xml:space="preserve"> Use Case</w:t>
      </w:r>
      <w:bookmarkEnd w:id="42"/>
    </w:p>
    <w:p w14:paraId="6040D6A9" w14:textId="7FAF33C9" w:rsidR="001A2771" w:rsidRPr="00C75D0B" w:rsidRDefault="001A2771" w:rsidP="001A2771">
      <w:pPr>
        <w:spacing w:line="360" w:lineRule="auto"/>
        <w:ind w:firstLine="0"/>
        <w:rPr>
          <w:rFonts w:cs="Times New Roman"/>
          <w:b/>
          <w:bCs/>
          <w:szCs w:val="26"/>
        </w:rPr>
      </w:pPr>
      <w:r w:rsidRPr="00C75D0B">
        <w:rPr>
          <w:rFonts w:cs="Times New Roman"/>
          <w:b/>
          <w:bCs/>
          <w:szCs w:val="26"/>
        </w:rPr>
        <w:t>Admin:</w:t>
      </w:r>
    </w:p>
    <w:p w14:paraId="39774014" w14:textId="29F9C37A" w:rsidR="002067CE" w:rsidRPr="00C75D0B" w:rsidRDefault="002067CE" w:rsidP="00587D2B">
      <w:pPr>
        <w:spacing w:line="360" w:lineRule="auto"/>
        <w:ind w:firstLine="567"/>
        <w:rPr>
          <w:rFonts w:cs="Times New Roman"/>
          <w:szCs w:val="26"/>
          <w:lang w:val="en-US"/>
        </w:rPr>
      </w:pPr>
      <w:proofErr w:type="spellStart"/>
      <w:r w:rsidRPr="00C75D0B">
        <w:rPr>
          <w:rFonts w:cs="Times New Roman"/>
          <w:szCs w:val="26"/>
          <w:lang w:val="en-US"/>
        </w:rPr>
        <w:t>Sơ</w:t>
      </w:r>
      <w:proofErr w:type="spellEnd"/>
      <w:r w:rsidRPr="00C75D0B">
        <w:rPr>
          <w:rFonts w:cs="Times New Roman"/>
          <w:szCs w:val="26"/>
          <w:lang w:val="en-US"/>
        </w:rPr>
        <w:t xml:space="preserve"> </w:t>
      </w:r>
      <w:proofErr w:type="spellStart"/>
      <w:r w:rsidRPr="00C75D0B">
        <w:rPr>
          <w:rFonts w:cs="Times New Roman"/>
          <w:szCs w:val="26"/>
          <w:lang w:val="en-US"/>
        </w:rPr>
        <w:t>đồ</w:t>
      </w:r>
      <w:proofErr w:type="spellEnd"/>
      <w:r w:rsidRPr="00C75D0B">
        <w:rPr>
          <w:rFonts w:cs="Times New Roman"/>
          <w:szCs w:val="26"/>
          <w:lang w:val="en-US"/>
        </w:rPr>
        <w:t xml:space="preserve"> Use Case (</w:t>
      </w:r>
      <w:proofErr w:type="spellStart"/>
      <w:r w:rsidRPr="00C75D0B">
        <w:rPr>
          <w:rFonts w:cs="Times New Roman"/>
          <w:szCs w:val="26"/>
          <w:lang w:val="en-US"/>
        </w:rPr>
        <w:t>hình</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mô</w:t>
      </w:r>
      <w:proofErr w:type="spellEnd"/>
      <w:r w:rsidRPr="00C75D0B">
        <w:rPr>
          <w:rFonts w:cs="Times New Roman"/>
          <w:szCs w:val="26"/>
          <w:lang w:val="en-US"/>
        </w:rPr>
        <w:t xml:space="preserve"> </w:t>
      </w:r>
      <w:proofErr w:type="spellStart"/>
      <w:r w:rsidRPr="00C75D0B">
        <w:rPr>
          <w:rFonts w:cs="Times New Roman"/>
          <w:szCs w:val="26"/>
          <w:lang w:val="en-US"/>
        </w:rPr>
        <w:t>tả</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công</w:t>
      </w:r>
      <w:proofErr w:type="spellEnd"/>
      <w:r w:rsidRPr="00C75D0B">
        <w:rPr>
          <w:rFonts w:cs="Times New Roman"/>
          <w:szCs w:val="26"/>
          <w:lang w:val="en-US"/>
        </w:rPr>
        <w:t xml:space="preserve"> </w:t>
      </w:r>
      <w:proofErr w:type="spellStart"/>
      <w:r w:rsidRPr="00C75D0B">
        <w:rPr>
          <w:rFonts w:cs="Times New Roman"/>
          <w:szCs w:val="26"/>
          <w:lang w:val="en-US"/>
        </w:rPr>
        <w:t>cụ</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trọng</w:t>
      </w:r>
      <w:proofErr w:type="spellEnd"/>
      <w:r w:rsidRPr="00C75D0B">
        <w:rPr>
          <w:rFonts w:cs="Times New Roman"/>
          <w:szCs w:val="26"/>
          <w:lang w:val="en-US"/>
        </w:rPr>
        <w:t xml:space="preserve"> </w:t>
      </w:r>
      <w:proofErr w:type="spellStart"/>
      <w:r w:rsidRPr="00C75D0B">
        <w:rPr>
          <w:rFonts w:cs="Times New Roman"/>
          <w:szCs w:val="26"/>
          <w:lang w:val="en-US"/>
        </w:rPr>
        <w:t>giúp</w:t>
      </w:r>
      <w:proofErr w:type="spellEnd"/>
      <w:r w:rsidRPr="00C75D0B">
        <w:rPr>
          <w:rFonts w:cs="Times New Roman"/>
          <w:szCs w:val="26"/>
          <w:lang w:val="en-US"/>
        </w:rPr>
        <w:t xml:space="preserve"> </w:t>
      </w:r>
      <w:proofErr w:type="spellStart"/>
      <w:r w:rsidRPr="00C75D0B">
        <w:rPr>
          <w:rFonts w:cs="Times New Roman"/>
          <w:szCs w:val="26"/>
          <w:lang w:val="en-US"/>
        </w:rPr>
        <w:t>hình</w:t>
      </w:r>
      <w:proofErr w:type="spellEnd"/>
      <w:r w:rsidRPr="00C75D0B">
        <w:rPr>
          <w:rFonts w:cs="Times New Roman"/>
          <w:szCs w:val="26"/>
          <w:lang w:val="en-US"/>
        </w:rPr>
        <w:t xml:space="preserve"> dung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 xml:space="preserve"> (actor)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Dưới</w:t>
      </w:r>
      <w:proofErr w:type="spellEnd"/>
      <w:r w:rsidRPr="00C75D0B">
        <w:rPr>
          <w:rFonts w:cs="Times New Roman"/>
          <w:szCs w:val="26"/>
          <w:lang w:val="en-US"/>
        </w:rPr>
        <w:t xml:space="preserve"> </w:t>
      </w:r>
      <w:proofErr w:type="spellStart"/>
      <w:r w:rsidRPr="00C75D0B">
        <w:rPr>
          <w:rFonts w:cs="Times New Roman"/>
          <w:szCs w:val="26"/>
          <w:lang w:val="en-US"/>
        </w:rPr>
        <w:t>đây</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cách</w:t>
      </w:r>
      <w:proofErr w:type="spellEnd"/>
      <w:r w:rsidRPr="00C75D0B">
        <w:rPr>
          <w:rFonts w:cs="Times New Roman"/>
          <w:szCs w:val="26"/>
          <w:lang w:val="en-US"/>
        </w:rPr>
        <w:t xml:space="preserve"> </w:t>
      </w:r>
      <w:proofErr w:type="spellStart"/>
      <w:r w:rsidRPr="00C75D0B">
        <w:rPr>
          <w:rFonts w:cs="Times New Roman"/>
          <w:szCs w:val="26"/>
          <w:lang w:val="en-US"/>
        </w:rPr>
        <w:t>trình</w:t>
      </w:r>
      <w:proofErr w:type="spellEnd"/>
      <w:r w:rsidRPr="00C75D0B">
        <w:rPr>
          <w:rFonts w:cs="Times New Roman"/>
          <w:szCs w:val="26"/>
          <w:lang w:val="en-US"/>
        </w:rPr>
        <w:t xml:space="preserve"> </w:t>
      </w:r>
      <w:proofErr w:type="spellStart"/>
      <w:r w:rsidRPr="00C75D0B">
        <w:rPr>
          <w:rFonts w:cs="Times New Roman"/>
          <w:szCs w:val="26"/>
          <w:lang w:val="en-US"/>
        </w:rPr>
        <w:t>bày</w:t>
      </w:r>
      <w:proofErr w:type="spellEnd"/>
      <w:r w:rsidRPr="00C75D0B">
        <w:rPr>
          <w:rFonts w:cs="Times New Roman"/>
          <w:szCs w:val="26"/>
          <w:lang w:val="en-US"/>
        </w:rPr>
        <w:t xml:space="preserve"> </w:t>
      </w:r>
      <w:proofErr w:type="spellStart"/>
      <w:r w:rsidRPr="00C75D0B">
        <w:rPr>
          <w:rFonts w:cs="Times New Roman"/>
          <w:szCs w:val="26"/>
          <w:lang w:val="en-US"/>
        </w:rPr>
        <w:t>sơ</w:t>
      </w:r>
      <w:proofErr w:type="spellEnd"/>
      <w:r w:rsidRPr="00C75D0B">
        <w:rPr>
          <w:rFonts w:cs="Times New Roman"/>
          <w:szCs w:val="26"/>
          <w:lang w:val="en-US"/>
        </w:rPr>
        <w:t xml:space="preserve"> </w:t>
      </w:r>
      <w:proofErr w:type="spellStart"/>
      <w:r w:rsidRPr="00C75D0B">
        <w:rPr>
          <w:rFonts w:cs="Times New Roman"/>
          <w:szCs w:val="26"/>
          <w:lang w:val="en-US"/>
        </w:rPr>
        <w:t>đồ</w:t>
      </w:r>
      <w:proofErr w:type="spellEnd"/>
      <w:r w:rsidRPr="00C75D0B">
        <w:rPr>
          <w:rFonts w:cs="Times New Roman"/>
          <w:szCs w:val="26"/>
          <w:lang w:val="en-US"/>
        </w:rPr>
        <w:t xml:space="preserve"> Use Case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 xml:space="preserve">, bao </w:t>
      </w:r>
      <w:proofErr w:type="spellStart"/>
      <w:r w:rsidRPr="00C75D0B">
        <w:rPr>
          <w:rFonts w:cs="Times New Roman"/>
          <w:szCs w:val="26"/>
          <w:lang w:val="en-US"/>
        </w:rPr>
        <w:t>gồm</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chính</w:t>
      </w:r>
      <w:proofErr w:type="spellEnd"/>
      <w:r w:rsidRPr="00C75D0B">
        <w:rPr>
          <w:rFonts w:cs="Times New Roman"/>
          <w:szCs w:val="26"/>
          <w:lang w:val="en-US"/>
        </w:rPr>
        <w:t xml:space="preserve"> </w:t>
      </w:r>
      <w:proofErr w:type="spellStart"/>
      <w:r w:rsidRPr="00C75D0B">
        <w:rPr>
          <w:rFonts w:cs="Times New Roman"/>
          <w:szCs w:val="26"/>
          <w:lang w:val="en-US"/>
        </w:rPr>
        <w:t>như</w:t>
      </w:r>
      <w:proofErr w:type="spellEnd"/>
      <w:r w:rsidRPr="00C75D0B">
        <w:rPr>
          <w:rFonts w:cs="Times New Roman"/>
          <w:szCs w:val="26"/>
          <w:lang w:val="en-US"/>
        </w:rPr>
        <w:t xml:space="preserve">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ký</w:t>
      </w:r>
      <w:proofErr w:type="spellEnd"/>
      <w:r w:rsidRPr="00C75D0B">
        <w:rPr>
          <w:rFonts w:cs="Times New Roman"/>
          <w:szCs w:val="26"/>
          <w:lang w:val="en-US"/>
        </w:rPr>
        <w:t xml:space="preserve">,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nhập</w:t>
      </w:r>
      <w:proofErr w:type="spellEnd"/>
      <w:r w:rsidRPr="00C75D0B">
        <w:rPr>
          <w:rFonts w:cs="Times New Roman"/>
          <w:szCs w:val="26"/>
          <w:lang w:val="en-US"/>
        </w:rPr>
        <w:t xml:space="preserve">, </w:t>
      </w:r>
      <w:proofErr w:type="spellStart"/>
      <w:r w:rsidRPr="00C75D0B">
        <w:rPr>
          <w:rFonts w:cs="Times New Roman"/>
          <w:szCs w:val="26"/>
          <w:lang w:val="en-US"/>
        </w:rPr>
        <w:t>phân</w:t>
      </w:r>
      <w:proofErr w:type="spellEnd"/>
      <w:r w:rsidRPr="00C75D0B">
        <w:rPr>
          <w:rFonts w:cs="Times New Roman"/>
          <w:szCs w:val="26"/>
          <w:lang w:val="en-US"/>
        </w:rPr>
        <w:t xml:space="preserve"> </w:t>
      </w:r>
      <w:proofErr w:type="spellStart"/>
      <w:r w:rsidRPr="00C75D0B">
        <w:rPr>
          <w:rFonts w:cs="Times New Roman"/>
          <w:szCs w:val="26"/>
          <w:lang w:val="en-US"/>
        </w:rPr>
        <w:t>quyền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w:t>
      </w:r>
    </w:p>
    <w:p w14:paraId="2EE2131D" w14:textId="5EEEE6D3" w:rsidR="002067CE" w:rsidRPr="00C75D0B" w:rsidRDefault="00AC035D" w:rsidP="00587D2B">
      <w:pPr>
        <w:spacing w:line="360" w:lineRule="auto"/>
        <w:ind w:firstLine="0"/>
        <w:rPr>
          <w:rFonts w:cs="Times New Roman"/>
          <w:szCs w:val="26"/>
        </w:rPr>
      </w:pPr>
      <w:r w:rsidRPr="00C75D0B">
        <w:rPr>
          <w:rFonts w:cs="Times New Roman"/>
          <w:noProof/>
          <w:szCs w:val="26"/>
        </w:rPr>
        <w:drawing>
          <wp:inline distT="0" distB="0" distL="0" distR="0" wp14:anchorId="02E58301" wp14:editId="40CF14F7">
            <wp:extent cx="5943600" cy="4142740"/>
            <wp:effectExtent l="0" t="0" r="0" b="0"/>
            <wp:docPr id="37431876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18766" name="Picture 1" descr="A diagram of a diagram&#10;&#10;AI-generated content may be incorrect."/>
                    <pic:cNvPicPr/>
                  </pic:nvPicPr>
                  <pic:blipFill>
                    <a:blip r:embed="rId13"/>
                    <a:stretch>
                      <a:fillRect/>
                    </a:stretch>
                  </pic:blipFill>
                  <pic:spPr>
                    <a:xfrm>
                      <a:off x="0" y="0"/>
                      <a:ext cx="5943600" cy="4142740"/>
                    </a:xfrm>
                    <a:prstGeom prst="rect">
                      <a:avLst/>
                    </a:prstGeom>
                  </pic:spPr>
                </pic:pic>
              </a:graphicData>
            </a:graphic>
          </wp:inline>
        </w:drawing>
      </w:r>
    </w:p>
    <w:p w14:paraId="3203FCD4" w14:textId="77777777" w:rsidR="002067CE" w:rsidRPr="00C75D0B" w:rsidRDefault="002067CE" w:rsidP="003A792F">
      <w:pPr>
        <w:pStyle w:val="hinh"/>
        <w:rPr>
          <w:rFonts w:cs="Times New Roman"/>
          <w:szCs w:val="26"/>
        </w:rPr>
      </w:pPr>
      <w:bookmarkStart w:id="43" w:name="_Toc199715873"/>
      <w:r w:rsidRPr="00C75D0B">
        <w:rPr>
          <w:rFonts w:cs="Times New Roman"/>
          <w:szCs w:val="26"/>
        </w:rPr>
        <w:t>Hình 2.1: Quản trị admin</w:t>
      </w:r>
      <w:bookmarkEnd w:id="43"/>
    </w:p>
    <w:p w14:paraId="5E071AD2" w14:textId="77777777" w:rsidR="002067CE" w:rsidRPr="00C75D0B" w:rsidRDefault="002067CE" w:rsidP="00E25C30">
      <w:pPr>
        <w:spacing w:line="360" w:lineRule="auto"/>
        <w:ind w:firstLine="567"/>
        <w:rPr>
          <w:rFonts w:cs="Times New Roman"/>
          <w:szCs w:val="26"/>
        </w:rPr>
      </w:pPr>
      <w:r w:rsidRPr="00C75D0B">
        <w:rPr>
          <w:rFonts w:cs="Times New Roman"/>
          <w:szCs w:val="26"/>
        </w:rPr>
        <w:t>Admin: Người quản lý hệ thống với quyền hạn cao nhất, có khả năng thực hiện nhiều chức năng quản lý khác nhau.</w:t>
      </w:r>
    </w:p>
    <w:p w14:paraId="519CC0E8" w14:textId="77777777" w:rsidR="002067CE" w:rsidRPr="00C75D0B" w:rsidRDefault="002067CE" w:rsidP="00E25C30">
      <w:pPr>
        <w:spacing w:line="360" w:lineRule="auto"/>
        <w:ind w:firstLine="0"/>
        <w:rPr>
          <w:rFonts w:cs="Times New Roman"/>
          <w:szCs w:val="26"/>
          <w:lang w:val="en-US"/>
        </w:rPr>
      </w:pPr>
      <w:r w:rsidRPr="00C75D0B">
        <w:rPr>
          <w:rFonts w:cs="Times New Roman"/>
          <w:szCs w:val="26"/>
          <w:lang w:val="en-US"/>
        </w:rPr>
        <w:t>Use Cases</w:t>
      </w:r>
    </w:p>
    <w:p w14:paraId="05A15D3A" w14:textId="087D897F"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lastRenderedPageBreak/>
        <w:t xml:space="preserve"> Đăng nhập: Quản trị viên </w:t>
      </w:r>
      <w:r w:rsidR="00AC035D" w:rsidRPr="00C75D0B">
        <w:rPr>
          <w:rFonts w:cs="Times New Roman"/>
          <w:szCs w:val="26"/>
        </w:rPr>
        <w:t>được cung cấp</w:t>
      </w:r>
      <w:r w:rsidRPr="00C75D0B">
        <w:rPr>
          <w:rFonts w:cs="Times New Roman"/>
          <w:szCs w:val="26"/>
        </w:rPr>
        <w:t xml:space="preserve"> tài khoản</w:t>
      </w:r>
      <w:r w:rsidR="00AC035D" w:rsidRPr="00C75D0B">
        <w:rPr>
          <w:rFonts w:cs="Times New Roman"/>
          <w:szCs w:val="26"/>
        </w:rPr>
        <w:t xml:space="preserve"> admin</w:t>
      </w:r>
      <w:r w:rsidRPr="00C75D0B">
        <w:rPr>
          <w:rFonts w:cs="Times New Roman"/>
          <w:szCs w:val="26"/>
        </w:rPr>
        <w:t xml:space="preserve"> mới </w:t>
      </w:r>
      <w:r w:rsidR="00AC035D" w:rsidRPr="00C75D0B">
        <w:rPr>
          <w:rFonts w:cs="Times New Roman"/>
          <w:szCs w:val="26"/>
        </w:rPr>
        <w:t>và</w:t>
      </w:r>
      <w:r w:rsidRPr="00C75D0B">
        <w:rPr>
          <w:rFonts w:cs="Times New Roman"/>
          <w:szCs w:val="26"/>
        </w:rPr>
        <w:t xml:space="preserve"> đăng nhập vào hệ thống.</w:t>
      </w:r>
    </w:p>
    <w:p w14:paraId="1A821E7D" w14:textId="77777777"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t xml:space="preserve"> Đăng xuất: Quản trị viên có thể đăng xuất khỏi hệ thống để bảo mật thông tin cá nhân.</w:t>
      </w:r>
    </w:p>
    <w:p w14:paraId="0CD85F87" w14:textId="77777777"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t xml:space="preserve"> Thêm (support, student, khóa học, kết quả): Admin có thể thêm thông tin mới cho các đối tượng trong hệ thống như hỗ trợ, sinh viên, khóa học, và kết quả học tập.</w:t>
      </w:r>
    </w:p>
    <w:p w14:paraId="63D587C5" w14:textId="77777777"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t xml:space="preserve"> Sửa (support, student, khóa học, kết quả): Admin có thể chỉnh sửa thông tin cho các đối tượng đã có trong hệ thống.</w:t>
      </w:r>
    </w:p>
    <w:p w14:paraId="11C68695" w14:textId="77777777"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t xml:space="preserve"> Xóa (support, student, khóa học, kết quả): Admin có khả năng xóa thông tin không còn cần thiết hoặc không chính xác.</w:t>
      </w:r>
    </w:p>
    <w:p w14:paraId="0825B8D5" w14:textId="77777777"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t xml:space="preserve"> Xử lý lỗi đăng nhập: Hệ thống có cơ chế để quản trị viên xử lý các lỗi xảy ra trong quá trình đăng nhập, chẳng hạn như quên mật khẩu hoặc tài khoản bị khóa.</w:t>
      </w:r>
    </w:p>
    <w:p w14:paraId="2A30676C" w14:textId="77777777" w:rsidR="002067CE" w:rsidRPr="00C75D0B" w:rsidRDefault="002067CE" w:rsidP="000D16E2">
      <w:pPr>
        <w:pStyle w:val="ListParagraph"/>
        <w:numPr>
          <w:ilvl w:val="0"/>
          <w:numId w:val="8"/>
        </w:numPr>
        <w:spacing w:line="360" w:lineRule="auto"/>
        <w:ind w:left="567" w:firstLine="567"/>
        <w:contextualSpacing w:val="0"/>
        <w:rPr>
          <w:rFonts w:cs="Times New Roman"/>
          <w:szCs w:val="26"/>
        </w:rPr>
      </w:pPr>
      <w:r w:rsidRPr="00C75D0B">
        <w:rPr>
          <w:rFonts w:cs="Times New Roman"/>
          <w:szCs w:val="26"/>
        </w:rPr>
        <w:t>Thay đổi giao diện: Admin có thể điều chỉnh hoặc tùy chỉnh giao diện của hệ thống để nâng cao trải nghiệm người dùng.</w:t>
      </w:r>
    </w:p>
    <w:p w14:paraId="0716C474" w14:textId="7D21CD02" w:rsidR="001A2771" w:rsidRPr="00C75D0B" w:rsidRDefault="001A2771" w:rsidP="001A2771">
      <w:pPr>
        <w:spacing w:line="360" w:lineRule="auto"/>
        <w:ind w:firstLine="0"/>
        <w:rPr>
          <w:rFonts w:cs="Times New Roman"/>
          <w:b/>
          <w:bCs/>
          <w:szCs w:val="26"/>
        </w:rPr>
      </w:pPr>
      <w:r w:rsidRPr="00C75D0B">
        <w:rPr>
          <w:rFonts w:cs="Times New Roman"/>
          <w:b/>
          <w:bCs/>
          <w:szCs w:val="26"/>
        </w:rPr>
        <w:t>User:</w:t>
      </w:r>
    </w:p>
    <w:p w14:paraId="0CCEA8A1" w14:textId="0B3E6DD6" w:rsidR="001A2771" w:rsidRPr="00C75D0B" w:rsidRDefault="008D3689" w:rsidP="008D3689">
      <w:pPr>
        <w:spacing w:line="360" w:lineRule="auto"/>
        <w:ind w:firstLine="0"/>
        <w:jc w:val="center"/>
        <w:rPr>
          <w:rFonts w:cs="Times New Roman"/>
          <w:szCs w:val="26"/>
        </w:rPr>
      </w:pPr>
      <w:r w:rsidRPr="00C75D0B">
        <w:rPr>
          <w:rFonts w:cs="Times New Roman"/>
          <w:noProof/>
          <w:szCs w:val="26"/>
        </w:rPr>
        <w:lastRenderedPageBreak/>
        <w:drawing>
          <wp:inline distT="0" distB="0" distL="0" distR="0" wp14:anchorId="75086FAC" wp14:editId="05D056F2">
            <wp:extent cx="5943600" cy="4129405"/>
            <wp:effectExtent l="0" t="0" r="0" b="4445"/>
            <wp:docPr id="1891497316"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7316" name="Picture 1" descr="A diagram of a student&#10;&#10;AI-generated content may be incorrect."/>
                    <pic:cNvPicPr/>
                  </pic:nvPicPr>
                  <pic:blipFill>
                    <a:blip r:embed="rId14"/>
                    <a:stretch>
                      <a:fillRect/>
                    </a:stretch>
                  </pic:blipFill>
                  <pic:spPr>
                    <a:xfrm>
                      <a:off x="0" y="0"/>
                      <a:ext cx="5943600" cy="4129405"/>
                    </a:xfrm>
                    <a:prstGeom prst="rect">
                      <a:avLst/>
                    </a:prstGeom>
                  </pic:spPr>
                </pic:pic>
              </a:graphicData>
            </a:graphic>
          </wp:inline>
        </w:drawing>
      </w:r>
    </w:p>
    <w:p w14:paraId="6AAC1776" w14:textId="4C12156C" w:rsidR="0039084E" w:rsidRPr="00C75D0B" w:rsidRDefault="0039084E" w:rsidP="003A792F">
      <w:pPr>
        <w:pStyle w:val="hinh"/>
        <w:rPr>
          <w:rFonts w:cs="Times New Roman"/>
          <w:szCs w:val="26"/>
        </w:rPr>
      </w:pPr>
      <w:bookmarkStart w:id="44" w:name="_Toc199715874"/>
      <w:r w:rsidRPr="00C75D0B">
        <w:rPr>
          <w:rFonts w:cs="Times New Roman"/>
          <w:szCs w:val="26"/>
        </w:rPr>
        <w:t>Hình 2.2: Quản trị user</w:t>
      </w:r>
      <w:bookmarkEnd w:id="44"/>
    </w:p>
    <w:p w14:paraId="31AF933D" w14:textId="48D37EBF" w:rsidR="00985DD7" w:rsidRPr="00C75D0B" w:rsidRDefault="00985DD7" w:rsidP="005B6F85">
      <w:pPr>
        <w:tabs>
          <w:tab w:val="left" w:pos="567"/>
          <w:tab w:val="left" w:pos="1134"/>
        </w:tabs>
        <w:spacing w:line="360" w:lineRule="auto"/>
        <w:ind w:firstLine="567"/>
        <w:rPr>
          <w:rFonts w:cs="Times New Roman"/>
          <w:szCs w:val="26"/>
        </w:rPr>
      </w:pPr>
      <w:r w:rsidRPr="00C75D0B">
        <w:rPr>
          <w:rFonts w:cs="Times New Roman"/>
          <w:szCs w:val="26"/>
        </w:rPr>
        <w:t>Sơ đồ Use Case là một biểu đồ minh họa các tương tác giữa User và một hệ thống quản lý “Câu lạc bộ Tin Học”, cung cấp cái nhìn tổng quan về các chức năng chính và mối quan hệ giữa chúng. Trong đó, User đóng vai trò là tác nhân chính là sinh viên</w:t>
      </w:r>
      <w:r w:rsidR="00527FF4" w:rsidRPr="00C75D0B">
        <w:rPr>
          <w:rFonts w:cs="Times New Roman"/>
          <w:szCs w:val="26"/>
        </w:rPr>
        <w:t xml:space="preserve"> </w:t>
      </w:r>
      <w:r w:rsidRPr="00C75D0B">
        <w:rPr>
          <w:rFonts w:cs="Times New Roman"/>
          <w:szCs w:val="26"/>
        </w:rPr>
        <w:t xml:space="preserve">thực hiện các hoạt động như </w:t>
      </w:r>
      <w:r w:rsidR="005B4A9A" w:rsidRPr="00C75D0B">
        <w:rPr>
          <w:rFonts w:cs="Times New Roman"/>
          <w:szCs w:val="26"/>
        </w:rPr>
        <w:t>đăng ký</w:t>
      </w:r>
      <w:r w:rsidRPr="00C75D0B">
        <w:rPr>
          <w:rFonts w:cs="Times New Roman"/>
          <w:szCs w:val="26"/>
        </w:rPr>
        <w:t xml:space="preserve"> sinh viên, đăng ký khóa học, truy cập thông tin và thoát hệ thống. Hệ thống được thiết kế với các chức năng </w:t>
      </w:r>
      <w:r w:rsidR="005B4A9A" w:rsidRPr="00C75D0B">
        <w:rPr>
          <w:rFonts w:cs="Times New Roman"/>
          <w:szCs w:val="26"/>
        </w:rPr>
        <w:t>cho user</w:t>
      </w:r>
      <w:r w:rsidRPr="00C75D0B">
        <w:rPr>
          <w:rFonts w:cs="Times New Roman"/>
          <w:szCs w:val="26"/>
        </w:rPr>
        <w:t xml:space="preserve"> bao gồm Thêm student, Đăng ký, đăng nhập, Đăng ký khóa học, Xem thông tin khóa học, support, kết quả, và Đăng xuất, tất cả đều được liên kết chặt chẽ thông qua mối quan hệ &lt;&lt;include&gt;&gt;, cho thấy tính bắt buộc của việc đăng nhập trước khi thực hiện bất kỳ chức năng nào khác.</w:t>
      </w:r>
    </w:p>
    <w:p w14:paraId="4C337CE5" w14:textId="4DEA9919" w:rsidR="008D3689" w:rsidRPr="00C75D0B" w:rsidRDefault="00985DD7" w:rsidP="005B6F85">
      <w:pPr>
        <w:spacing w:line="360" w:lineRule="auto"/>
        <w:ind w:firstLine="567"/>
        <w:rPr>
          <w:rFonts w:cs="Times New Roman"/>
          <w:szCs w:val="26"/>
        </w:rPr>
      </w:pPr>
      <w:r w:rsidRPr="00C75D0B">
        <w:rPr>
          <w:rFonts w:cs="Times New Roman"/>
          <w:szCs w:val="26"/>
        </w:rPr>
        <w:t xml:space="preserve">Về mặt chức năng, Thêm student cho phép người dùng </w:t>
      </w:r>
      <w:r w:rsidR="005D5C42" w:rsidRPr="00C75D0B">
        <w:rPr>
          <w:rFonts w:cs="Times New Roman"/>
          <w:szCs w:val="26"/>
        </w:rPr>
        <w:t>thêm</w:t>
      </w:r>
      <w:r w:rsidRPr="00C75D0B">
        <w:rPr>
          <w:rFonts w:cs="Times New Roman"/>
          <w:szCs w:val="26"/>
        </w:rPr>
        <w:t xml:space="preserve"> thông tin sinh viên mới, trong khi Đăng ký, đăng nhập đóng vai trò như bước xác thực danh tính, là nền tảng bắt buộc để truy cập các dịch vụ khác. Đăng ký khóa học hỗ trợ người dùng tham gia các khóa học phù hợp, và Xem thông tin khóa học, support, kết quả cung cấp thông tin chi tiết về lịch học, hỗ trợ học tập, cũng như kết quả học tập như điểm số và tiến độ. Cuối cùng, Đăng </w:t>
      </w:r>
      <w:r w:rsidRPr="00C75D0B">
        <w:rPr>
          <w:rFonts w:cs="Times New Roman"/>
          <w:szCs w:val="26"/>
        </w:rPr>
        <w:lastRenderedPageBreak/>
        <w:t>xuất đảm bảo an toàn bằng cách cho phép người dùng kết thúc phiên làm việc một cách an toàn. Mối quan hệ &lt;&lt;include&gt;&gt; giữa các chức năng này với Đăng ký, đăng nhập nhấn mạnh tính bảo mật của hệ thống, đảm bảo rằng chỉ người dùng đã xác thực mới có thể truy cập dữ liệu nhạy cảm.</w:t>
      </w:r>
    </w:p>
    <w:p w14:paraId="1DFC5BE0" w14:textId="77777777" w:rsidR="002067CE" w:rsidRPr="00C75D0B" w:rsidRDefault="002067CE" w:rsidP="00587D2B">
      <w:pPr>
        <w:spacing w:line="360" w:lineRule="auto"/>
        <w:ind w:firstLine="0"/>
        <w:outlineLvl w:val="1"/>
        <w:rPr>
          <w:rFonts w:cs="Times New Roman"/>
          <w:b/>
          <w:bCs/>
          <w:szCs w:val="26"/>
        </w:rPr>
      </w:pPr>
      <w:bookmarkStart w:id="45" w:name="_Toc199716165"/>
      <w:r w:rsidRPr="00C75D0B">
        <w:rPr>
          <w:rFonts w:cs="Times New Roman"/>
          <w:b/>
          <w:bCs/>
          <w:szCs w:val="26"/>
        </w:rPr>
        <w:t>2.4 Thiết Kế Hệ Thống</w:t>
      </w:r>
      <w:bookmarkEnd w:id="45"/>
    </w:p>
    <w:p w14:paraId="755D5858" w14:textId="77777777" w:rsidR="002067CE" w:rsidRPr="00C75D0B" w:rsidRDefault="002067CE" w:rsidP="00587D2B">
      <w:pPr>
        <w:spacing w:line="360" w:lineRule="auto"/>
        <w:ind w:firstLine="0"/>
        <w:outlineLvl w:val="2"/>
        <w:rPr>
          <w:rFonts w:cs="Times New Roman"/>
          <w:b/>
          <w:bCs/>
          <w:szCs w:val="26"/>
        </w:rPr>
      </w:pPr>
      <w:bookmarkStart w:id="46" w:name="_Toc199716166"/>
      <w:r w:rsidRPr="00C75D0B">
        <w:rPr>
          <w:rFonts w:cs="Times New Roman"/>
          <w:b/>
          <w:bCs/>
          <w:szCs w:val="26"/>
        </w:rPr>
        <w:t>2.4.1 Kiến trúc hệ thống</w:t>
      </w:r>
      <w:bookmarkEnd w:id="46"/>
    </w:p>
    <w:p w14:paraId="2CF98EBA" w14:textId="77777777" w:rsidR="00DF28D0" w:rsidRPr="00C75D0B" w:rsidRDefault="00DF28D0" w:rsidP="00DF28D0">
      <w:pPr>
        <w:spacing w:line="360" w:lineRule="auto"/>
        <w:ind w:firstLine="567"/>
        <w:rPr>
          <w:rFonts w:cs="Times New Roman"/>
          <w:szCs w:val="26"/>
        </w:rPr>
      </w:pPr>
      <w:r w:rsidRPr="00C75D0B">
        <w:rPr>
          <w:rFonts w:cs="Times New Roman"/>
          <w:szCs w:val="26"/>
        </w:rPr>
        <w:t>Kiến trúc hệ thống được thiết kế với sự tích hợp chặt chẽ giữa các thành phần Frontend, Backend, và Cơ sở dữ liệu, nhằm tạo ra một hệ thống quản lý học tập linh hoạt và hiệu quả.</w:t>
      </w:r>
    </w:p>
    <w:p w14:paraId="7CE54E0F" w14:textId="541889CE" w:rsidR="00DF28D0" w:rsidRPr="00C75D0B" w:rsidRDefault="00DF28D0" w:rsidP="00DF28D0">
      <w:pPr>
        <w:spacing w:line="360" w:lineRule="auto"/>
        <w:ind w:firstLine="567"/>
        <w:rPr>
          <w:rFonts w:cs="Times New Roman"/>
          <w:szCs w:val="26"/>
        </w:rPr>
      </w:pPr>
      <w:r w:rsidRPr="00C75D0B">
        <w:rPr>
          <w:rFonts w:cs="Times New Roman"/>
          <w:b/>
          <w:szCs w:val="26"/>
        </w:rPr>
        <w:t>Frontend</w:t>
      </w:r>
      <w:r w:rsidRPr="00C75D0B">
        <w:rPr>
          <w:rFonts w:cs="Times New Roman"/>
          <w:b/>
          <w:bCs/>
          <w:szCs w:val="26"/>
        </w:rPr>
        <w:t>:</w:t>
      </w:r>
      <w:r w:rsidRPr="00C75D0B">
        <w:rPr>
          <w:rFonts w:cs="Times New Roman"/>
          <w:szCs w:val="26"/>
        </w:rPr>
        <w:t xml:space="preserve"> được xây dựng bằng HTML, CSS, và JavaScript, đóng vai trò cung cấp giao diện người dùng trực quan và tương tác. HTML định hình cấu trúc các trang như đăng ký, đăng nhập, và quản lý thông tin, trong khi CSS đảm bảo thiết kế thẩm mỹ và đáp ứng. JavaScript, với các công cụ như fetch API hoặc Axios, mang lại tính năng động, cho phép gửi yêu cầu HTTP (GET, POST) đến backend một cách hiệu quả, tạo cầu nối giữa người dùng và hệ thống.</w:t>
      </w:r>
    </w:p>
    <w:p w14:paraId="03F08326" w14:textId="0A48D1C5" w:rsidR="00DF28D0" w:rsidRPr="00C75D0B" w:rsidRDefault="00DF28D0" w:rsidP="00DF28D0">
      <w:pPr>
        <w:spacing w:line="360" w:lineRule="auto"/>
        <w:ind w:firstLine="567"/>
        <w:rPr>
          <w:rFonts w:cs="Times New Roman"/>
          <w:szCs w:val="26"/>
        </w:rPr>
      </w:pPr>
      <w:r w:rsidRPr="00C75D0B">
        <w:rPr>
          <w:rFonts w:cs="Times New Roman"/>
          <w:b/>
          <w:szCs w:val="26"/>
        </w:rPr>
        <w:t>Backend</w:t>
      </w:r>
      <w:r w:rsidRPr="00C75D0B">
        <w:rPr>
          <w:rFonts w:cs="Times New Roman"/>
          <w:b/>
          <w:bCs/>
          <w:szCs w:val="26"/>
        </w:rPr>
        <w:t>:</w:t>
      </w:r>
      <w:r w:rsidRPr="00C75D0B">
        <w:rPr>
          <w:rFonts w:cs="Times New Roman"/>
          <w:szCs w:val="26"/>
        </w:rPr>
        <w:t xml:space="preserve"> được phát triển bằng Node.js </w:t>
      </w:r>
      <w:r w:rsidR="00B06F0D" w:rsidRPr="00C75D0B">
        <w:rPr>
          <w:rFonts w:cs="Times New Roman"/>
          <w:szCs w:val="26"/>
        </w:rPr>
        <w:t xml:space="preserve">thuần </w:t>
      </w:r>
      <w:r w:rsidRPr="00C75D0B">
        <w:rPr>
          <w:rFonts w:cs="Times New Roman"/>
          <w:szCs w:val="26"/>
        </w:rPr>
        <w:t>, xử lý toàn bộ logic kinh doanh và các yêu cầu từ frontend. Đây là nơi quản lý phiên làm việc, thực thi các chức năng như đăng ký, đăng nhập, và đảm bảo luồng dữ liệu thông suốt. Về bảo mật, backend tích hợp các giải pháp như JSON Web Tokens (JWT) cho xác thực người dùng và các thư viện như Passport.js hoặc bcrypt để mã hóa mật khẩu, đảm bảo chỉ người dùng được ủy quyền mới truy cập các chức năng nhạy cảm.</w:t>
      </w:r>
    </w:p>
    <w:p w14:paraId="3CE3F949" w14:textId="2F51B0A8" w:rsidR="00DF28D0" w:rsidRPr="00C75D0B" w:rsidRDefault="00DF28D0" w:rsidP="00DF28D0">
      <w:pPr>
        <w:spacing w:line="360" w:lineRule="auto"/>
        <w:ind w:firstLine="567"/>
        <w:rPr>
          <w:rFonts w:cs="Times New Roman"/>
          <w:szCs w:val="26"/>
        </w:rPr>
      </w:pPr>
      <w:r w:rsidRPr="00C75D0B">
        <w:rPr>
          <w:rFonts w:cs="Times New Roman"/>
          <w:b/>
          <w:szCs w:val="26"/>
        </w:rPr>
        <w:t>Cơ sở dữ liệu</w:t>
      </w:r>
      <w:r w:rsidRPr="00C75D0B">
        <w:rPr>
          <w:rFonts w:cs="Times New Roman"/>
          <w:b/>
          <w:bCs/>
          <w:szCs w:val="26"/>
        </w:rPr>
        <w:t>:</w:t>
      </w:r>
      <w:r w:rsidRPr="00C75D0B">
        <w:rPr>
          <w:rFonts w:cs="Times New Roman"/>
          <w:szCs w:val="26"/>
        </w:rPr>
        <w:t xml:space="preserve"> sử dụng MongoDB Compass với mô hình NoSQL, chịu trách nhiệm lưu trữ và quản lý dữ liệu hệ thống. Các collection như "users" (thông tin người dùng), "roles" (vai trò), và "permissions" (quyền truy cập) được thiết kế để hỗ trợ truy xuất và quản lý thông tin một cách linh hoạt, phù hợp với đặc thù của hệ thống quản lý học tập.</w:t>
      </w:r>
    </w:p>
    <w:p w14:paraId="0D2A26A2" w14:textId="1FC1AEC2" w:rsidR="002067CE" w:rsidRPr="00C75D0B" w:rsidRDefault="002067CE" w:rsidP="00DF28D0">
      <w:pPr>
        <w:spacing w:line="360" w:lineRule="auto"/>
        <w:ind w:firstLine="0"/>
        <w:rPr>
          <w:rFonts w:cs="Times New Roman"/>
          <w:szCs w:val="26"/>
        </w:rPr>
      </w:pPr>
    </w:p>
    <w:p w14:paraId="3487A2E7" w14:textId="77777777" w:rsidR="002067CE" w:rsidRPr="00C75D0B" w:rsidRDefault="002067CE" w:rsidP="00587D2B">
      <w:pPr>
        <w:spacing w:line="360" w:lineRule="auto"/>
        <w:ind w:firstLine="0"/>
        <w:outlineLvl w:val="2"/>
        <w:rPr>
          <w:rFonts w:cs="Times New Roman"/>
          <w:b/>
          <w:szCs w:val="26"/>
        </w:rPr>
      </w:pPr>
      <w:bookmarkStart w:id="47" w:name="_Toc199716167"/>
      <w:r w:rsidRPr="00C75D0B">
        <w:rPr>
          <w:rFonts w:cs="Times New Roman"/>
          <w:b/>
          <w:bCs/>
          <w:szCs w:val="26"/>
        </w:rPr>
        <w:t>2.4.2 Sơ đồ cơ sở dữ liệu</w:t>
      </w:r>
      <w:bookmarkEnd w:id="47"/>
    </w:p>
    <w:p w14:paraId="008C5FC1" w14:textId="193F9AF1" w:rsidR="00C52E8A" w:rsidRPr="00C75D0B" w:rsidRDefault="003C477C" w:rsidP="003C477C">
      <w:pPr>
        <w:spacing w:line="360" w:lineRule="auto"/>
        <w:ind w:firstLine="0"/>
        <w:outlineLvl w:val="3"/>
        <w:rPr>
          <w:rFonts w:cs="Times New Roman"/>
          <w:b/>
          <w:bCs/>
          <w:szCs w:val="26"/>
        </w:rPr>
      </w:pPr>
      <w:r w:rsidRPr="00C75D0B">
        <w:rPr>
          <w:rFonts w:cs="Times New Roman"/>
          <w:b/>
          <w:bCs/>
          <w:szCs w:val="26"/>
        </w:rPr>
        <w:t>2.4.2.1 Mô hình ERD</w:t>
      </w:r>
    </w:p>
    <w:p w14:paraId="6CFB00F7" w14:textId="6DFC9AA9" w:rsidR="003C477C" w:rsidRPr="00C75D0B" w:rsidRDefault="005721F6" w:rsidP="00AF525A">
      <w:pPr>
        <w:spacing w:line="360" w:lineRule="auto"/>
        <w:ind w:firstLine="0"/>
        <w:rPr>
          <w:rFonts w:cs="Times New Roman"/>
          <w:b/>
          <w:bCs/>
          <w:szCs w:val="26"/>
        </w:rPr>
      </w:pPr>
      <w:r w:rsidRPr="00C75D0B">
        <w:rPr>
          <w:rFonts w:cs="Times New Roman"/>
          <w:b/>
          <w:bCs/>
          <w:szCs w:val="26"/>
        </w:rPr>
        <w:lastRenderedPageBreak/>
        <w:drawing>
          <wp:inline distT="0" distB="0" distL="0" distR="0" wp14:anchorId="0EC646A6" wp14:editId="231E4F09">
            <wp:extent cx="5943600" cy="4308475"/>
            <wp:effectExtent l="0" t="0" r="0" b="0"/>
            <wp:docPr id="589969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9383" name="Picture 1" descr="A screenshot of a computer&#10;&#10;AI-generated content may be incorrect."/>
                    <pic:cNvPicPr/>
                  </pic:nvPicPr>
                  <pic:blipFill>
                    <a:blip r:embed="rId15"/>
                    <a:stretch>
                      <a:fillRect/>
                    </a:stretch>
                  </pic:blipFill>
                  <pic:spPr>
                    <a:xfrm>
                      <a:off x="0" y="0"/>
                      <a:ext cx="5943600" cy="4308475"/>
                    </a:xfrm>
                    <a:prstGeom prst="rect">
                      <a:avLst/>
                    </a:prstGeom>
                  </pic:spPr>
                </pic:pic>
              </a:graphicData>
            </a:graphic>
          </wp:inline>
        </w:drawing>
      </w:r>
    </w:p>
    <w:p w14:paraId="5DCFED75" w14:textId="3575F935" w:rsidR="004E2840" w:rsidRPr="00C75D0B" w:rsidRDefault="004E2840" w:rsidP="003A792F">
      <w:pPr>
        <w:pStyle w:val="hinh"/>
        <w:rPr>
          <w:rFonts w:cs="Times New Roman"/>
          <w:szCs w:val="26"/>
        </w:rPr>
      </w:pPr>
      <w:bookmarkStart w:id="48" w:name="_Toc199715875"/>
      <w:r w:rsidRPr="00C75D0B">
        <w:rPr>
          <w:rFonts w:cs="Times New Roman"/>
          <w:szCs w:val="26"/>
        </w:rPr>
        <w:t xml:space="preserve">Hình 2.3: </w:t>
      </w:r>
      <w:r w:rsidR="00741A86" w:rsidRPr="00C75D0B">
        <w:rPr>
          <w:rFonts w:cs="Times New Roman"/>
          <w:szCs w:val="26"/>
        </w:rPr>
        <w:t>Mô hình dữ liệu</w:t>
      </w:r>
      <w:bookmarkEnd w:id="48"/>
    </w:p>
    <w:p w14:paraId="16E9D24E" w14:textId="77777777" w:rsidR="00CD2BFA" w:rsidRPr="00C75D0B" w:rsidRDefault="00CD2BFA" w:rsidP="00CD2BFA">
      <w:pPr>
        <w:spacing w:line="360" w:lineRule="auto"/>
        <w:ind w:firstLine="0"/>
        <w:rPr>
          <w:rFonts w:cs="Times New Roman"/>
          <w:b/>
          <w:bCs/>
          <w:szCs w:val="26"/>
        </w:rPr>
      </w:pPr>
      <w:r w:rsidRPr="00C75D0B">
        <w:rPr>
          <w:rFonts w:cs="Times New Roman"/>
          <w:b/>
          <w:bCs/>
          <w:szCs w:val="26"/>
        </w:rPr>
        <w:t>1. Phân tích các bảng trong CSDL</w:t>
      </w:r>
    </w:p>
    <w:p w14:paraId="2335A605" w14:textId="0B3F68B4"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support</w:t>
      </w:r>
      <w:r w:rsidR="003211A8" w:rsidRPr="00C75D0B">
        <w:rPr>
          <w:rFonts w:cs="Times New Roman"/>
          <w:szCs w:val="26"/>
          <w:lang w:val="en-US"/>
        </w:rPr>
        <w:t>s</w:t>
      </w:r>
      <w:r w:rsidRPr="00C75D0B">
        <w:rPr>
          <w:rFonts w:cs="Times New Roman"/>
          <w:szCs w:val="26"/>
          <w:lang w:val="en-US"/>
        </w:rPr>
        <w:t xml:space="preserve">: </w:t>
      </w:r>
    </w:p>
    <w:p w14:paraId="5C2EE3AF" w14:textId="67F053D4" w:rsidR="00CD2BFA" w:rsidRPr="00C75D0B" w:rsidRDefault="00CD2BFA" w:rsidP="00035380">
      <w:pPr>
        <w:numPr>
          <w:ilvl w:val="1"/>
          <w:numId w:val="31"/>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trị</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đến</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0DE19090" w14:textId="77777777" w:rsidR="00CD2BFA" w:rsidRPr="00C75D0B" w:rsidRDefault="00CD2BFA" w:rsidP="00035380">
      <w:pPr>
        <w:numPr>
          <w:ilvl w:val="1"/>
          <w:numId w:val="31"/>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21738B94" w14:textId="77777777" w:rsidR="00CD2BFA" w:rsidRPr="00C75D0B" w:rsidRDefault="00CD2BFA" w:rsidP="00035380">
      <w:pPr>
        <w:numPr>
          <w:ilvl w:val="2"/>
          <w:numId w:val="32"/>
        </w:numPr>
        <w:spacing w:line="360" w:lineRule="auto"/>
        <w:ind w:left="851" w:hanging="284"/>
        <w:rPr>
          <w:rFonts w:cs="Times New Roman"/>
          <w:szCs w:val="26"/>
          <w:lang w:val="en-US"/>
        </w:rPr>
      </w:pPr>
      <w:proofErr w:type="spellStart"/>
      <w:r w:rsidRPr="00C75D0B">
        <w:rPr>
          <w:rFonts w:cs="Times New Roman"/>
          <w:szCs w:val="26"/>
          <w:lang w:val="en-US"/>
        </w:rPr>
        <w:t>MaSupport</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20)):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chính</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định</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w:t>
      </w:r>
    </w:p>
    <w:p w14:paraId="68BE6722" w14:textId="77777777" w:rsidR="00CD2BFA" w:rsidRPr="00C75D0B" w:rsidRDefault="00CD2BFA" w:rsidP="00035380">
      <w:pPr>
        <w:numPr>
          <w:ilvl w:val="2"/>
          <w:numId w:val="32"/>
        </w:numPr>
        <w:spacing w:line="360" w:lineRule="auto"/>
        <w:ind w:left="851" w:hanging="284"/>
        <w:rPr>
          <w:rFonts w:cs="Times New Roman"/>
          <w:szCs w:val="26"/>
          <w:lang w:val="de-DE"/>
        </w:rPr>
      </w:pPr>
      <w:proofErr w:type="spellStart"/>
      <w:r w:rsidRPr="00C75D0B">
        <w:rPr>
          <w:rFonts w:cs="Times New Roman"/>
          <w:szCs w:val="26"/>
          <w:lang w:val="de-DE"/>
        </w:rPr>
        <w:t>HoTen</w:t>
      </w:r>
      <w:proofErr w:type="spellEnd"/>
      <w:r w:rsidRPr="00C75D0B">
        <w:rPr>
          <w:rFonts w:cs="Times New Roman"/>
          <w:szCs w:val="26"/>
          <w:lang w:val="de-DE"/>
        </w:rPr>
        <w:t xml:space="preserve"> (</w:t>
      </w:r>
      <w:proofErr w:type="gramStart"/>
      <w:r w:rsidRPr="00C75D0B">
        <w:rPr>
          <w:rFonts w:cs="Times New Roman"/>
          <w:szCs w:val="26"/>
          <w:lang w:val="de-DE"/>
        </w:rPr>
        <w:t>VARCHAR(</w:t>
      </w:r>
      <w:proofErr w:type="gramEnd"/>
      <w:r w:rsidRPr="00C75D0B">
        <w:rPr>
          <w:rFonts w:cs="Times New Roman"/>
          <w:szCs w:val="26"/>
          <w:lang w:val="de-DE"/>
        </w:rPr>
        <w:t xml:space="preserve">100)): </w:t>
      </w:r>
      <w:proofErr w:type="spellStart"/>
      <w:r w:rsidRPr="00C75D0B">
        <w:rPr>
          <w:rFonts w:cs="Times New Roman"/>
          <w:szCs w:val="26"/>
          <w:lang w:val="de-DE"/>
        </w:rPr>
        <w:t>Họ</w:t>
      </w:r>
      <w:proofErr w:type="spellEnd"/>
      <w:r w:rsidRPr="00C75D0B">
        <w:rPr>
          <w:rFonts w:cs="Times New Roman"/>
          <w:szCs w:val="26"/>
          <w:lang w:val="de-DE"/>
        </w:rPr>
        <w:t xml:space="preserve"> </w:t>
      </w:r>
      <w:proofErr w:type="spellStart"/>
      <w:r w:rsidRPr="00C75D0B">
        <w:rPr>
          <w:rFonts w:cs="Times New Roman"/>
          <w:szCs w:val="26"/>
          <w:lang w:val="de-DE"/>
        </w:rPr>
        <w:t>và</w:t>
      </w:r>
      <w:proofErr w:type="spellEnd"/>
      <w:r w:rsidRPr="00C75D0B">
        <w:rPr>
          <w:rFonts w:cs="Times New Roman"/>
          <w:szCs w:val="26"/>
          <w:lang w:val="de-DE"/>
        </w:rPr>
        <w:t xml:space="preserve"> </w:t>
      </w:r>
      <w:proofErr w:type="spellStart"/>
      <w:r w:rsidRPr="00C75D0B">
        <w:rPr>
          <w:rFonts w:cs="Times New Roman"/>
          <w:szCs w:val="26"/>
          <w:lang w:val="de-DE"/>
        </w:rPr>
        <w:t>tên</w:t>
      </w:r>
      <w:proofErr w:type="spellEnd"/>
      <w:r w:rsidRPr="00C75D0B">
        <w:rPr>
          <w:rFonts w:cs="Times New Roman"/>
          <w:szCs w:val="26"/>
          <w:lang w:val="de-DE"/>
        </w:rPr>
        <w:t>.</w:t>
      </w:r>
    </w:p>
    <w:p w14:paraId="6B87704C" w14:textId="77777777" w:rsidR="00CD2BFA" w:rsidRPr="00C75D0B" w:rsidRDefault="00CD2BFA" w:rsidP="00035380">
      <w:pPr>
        <w:numPr>
          <w:ilvl w:val="2"/>
          <w:numId w:val="32"/>
        </w:numPr>
        <w:spacing w:line="360" w:lineRule="auto"/>
        <w:ind w:left="851" w:hanging="284"/>
        <w:rPr>
          <w:rFonts w:cs="Times New Roman"/>
          <w:szCs w:val="26"/>
          <w:lang w:val="en-US"/>
        </w:rPr>
      </w:pPr>
      <w:r w:rsidRPr="00C75D0B">
        <w:rPr>
          <w:rFonts w:cs="Times New Roman"/>
          <w:szCs w:val="26"/>
          <w:lang w:val="en-US"/>
        </w:rPr>
        <w:t>Email (</w:t>
      </w:r>
      <w:proofErr w:type="gramStart"/>
      <w:r w:rsidRPr="00C75D0B">
        <w:rPr>
          <w:rFonts w:cs="Times New Roman"/>
          <w:szCs w:val="26"/>
          <w:lang w:val="en-US"/>
        </w:rPr>
        <w:t>VARCHAR(</w:t>
      </w:r>
      <w:proofErr w:type="gramEnd"/>
      <w:r w:rsidRPr="00C75D0B">
        <w:rPr>
          <w:rFonts w:cs="Times New Roman"/>
          <w:szCs w:val="26"/>
          <w:lang w:val="en-US"/>
        </w:rPr>
        <w:t xml:space="preserve">100)): </w:t>
      </w:r>
      <w:proofErr w:type="spellStart"/>
      <w:r w:rsidRPr="00C75D0B">
        <w:rPr>
          <w:rFonts w:cs="Times New Roman"/>
          <w:szCs w:val="26"/>
          <w:lang w:val="en-US"/>
        </w:rPr>
        <w:t>Địa</w:t>
      </w:r>
      <w:proofErr w:type="spellEnd"/>
      <w:r w:rsidRPr="00C75D0B">
        <w:rPr>
          <w:rFonts w:cs="Times New Roman"/>
          <w:szCs w:val="26"/>
          <w:lang w:val="en-US"/>
        </w:rPr>
        <w:t xml:space="preserve"> </w:t>
      </w:r>
      <w:proofErr w:type="spellStart"/>
      <w:r w:rsidRPr="00C75D0B">
        <w:rPr>
          <w:rFonts w:cs="Times New Roman"/>
          <w:szCs w:val="26"/>
          <w:lang w:val="en-US"/>
        </w:rPr>
        <w:t>chỉ</w:t>
      </w:r>
      <w:proofErr w:type="spellEnd"/>
      <w:r w:rsidRPr="00C75D0B">
        <w:rPr>
          <w:rFonts w:cs="Times New Roman"/>
          <w:szCs w:val="26"/>
          <w:lang w:val="en-US"/>
        </w:rPr>
        <w:t xml:space="preserve"> email.</w:t>
      </w:r>
    </w:p>
    <w:p w14:paraId="45EBF17F" w14:textId="77777777" w:rsidR="00CD2BFA" w:rsidRPr="00C75D0B" w:rsidRDefault="00CD2BFA" w:rsidP="00035380">
      <w:pPr>
        <w:numPr>
          <w:ilvl w:val="2"/>
          <w:numId w:val="32"/>
        </w:numPr>
        <w:spacing w:line="360" w:lineRule="auto"/>
        <w:ind w:left="851" w:hanging="284"/>
        <w:rPr>
          <w:rFonts w:cs="Times New Roman"/>
          <w:szCs w:val="26"/>
          <w:lang w:val="en-US"/>
        </w:rPr>
      </w:pPr>
      <w:proofErr w:type="spellStart"/>
      <w:r w:rsidRPr="00C75D0B">
        <w:rPr>
          <w:rFonts w:cs="Times New Roman"/>
          <w:szCs w:val="26"/>
          <w:lang w:val="en-US"/>
        </w:rPr>
        <w:t>LopSinhHoat</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5...)): </w:t>
      </w:r>
      <w:proofErr w:type="spellStart"/>
      <w:r w:rsidRPr="00C75D0B">
        <w:rPr>
          <w:rFonts w:cs="Times New Roman"/>
          <w:szCs w:val="26"/>
          <w:lang w:val="en-US"/>
        </w:rPr>
        <w:t>Lớp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hoạt</w:t>
      </w:r>
      <w:proofErr w:type="spellEnd"/>
      <w:r w:rsidRPr="00C75D0B">
        <w:rPr>
          <w:rFonts w:cs="Times New Roman"/>
          <w:szCs w:val="26"/>
          <w:lang w:val="en-US"/>
        </w:rPr>
        <w:t>.</w:t>
      </w:r>
    </w:p>
    <w:p w14:paraId="079C5F8B" w14:textId="77777777" w:rsidR="00CD2BFA" w:rsidRPr="00C75D0B" w:rsidRDefault="00CD2BFA" w:rsidP="00035380">
      <w:pPr>
        <w:numPr>
          <w:ilvl w:val="2"/>
          <w:numId w:val="32"/>
        </w:numPr>
        <w:spacing w:line="360" w:lineRule="auto"/>
        <w:ind w:left="851" w:hanging="284"/>
        <w:rPr>
          <w:rFonts w:cs="Times New Roman"/>
          <w:szCs w:val="26"/>
          <w:lang w:val="en-US"/>
        </w:rPr>
      </w:pPr>
      <w:proofErr w:type="spellStart"/>
      <w:r w:rsidRPr="00C75D0B">
        <w:rPr>
          <w:rFonts w:cs="Times New Roman"/>
          <w:szCs w:val="26"/>
          <w:lang w:val="en-US"/>
        </w:rPr>
        <w:t>SoDienThoai</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11...)):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điện</w:t>
      </w:r>
      <w:proofErr w:type="spellEnd"/>
      <w:r w:rsidRPr="00C75D0B">
        <w:rPr>
          <w:rFonts w:cs="Times New Roman"/>
          <w:szCs w:val="26"/>
          <w:lang w:val="en-US"/>
        </w:rPr>
        <w:t xml:space="preserve"> </w:t>
      </w:r>
      <w:proofErr w:type="spellStart"/>
      <w:r w:rsidRPr="00C75D0B">
        <w:rPr>
          <w:rFonts w:cs="Times New Roman"/>
          <w:szCs w:val="26"/>
          <w:lang w:val="en-US"/>
        </w:rPr>
        <w:t>thoại</w:t>
      </w:r>
      <w:proofErr w:type="spellEnd"/>
      <w:r w:rsidRPr="00C75D0B">
        <w:rPr>
          <w:rFonts w:cs="Times New Roman"/>
          <w:szCs w:val="26"/>
          <w:lang w:val="en-US"/>
        </w:rPr>
        <w:t>.</w:t>
      </w:r>
    </w:p>
    <w:p w14:paraId="150A1923" w14:textId="77777777" w:rsidR="00CD2BFA" w:rsidRPr="00C75D0B" w:rsidRDefault="00CD2BFA" w:rsidP="00035380">
      <w:pPr>
        <w:numPr>
          <w:ilvl w:val="2"/>
          <w:numId w:val="32"/>
        </w:numPr>
        <w:spacing w:line="360" w:lineRule="auto"/>
        <w:ind w:left="851" w:hanging="284"/>
        <w:rPr>
          <w:rFonts w:cs="Times New Roman"/>
          <w:szCs w:val="26"/>
          <w:lang w:val="en-US"/>
        </w:rPr>
      </w:pPr>
      <w:proofErr w:type="spellStart"/>
      <w:r w:rsidRPr="00C75D0B">
        <w:rPr>
          <w:rFonts w:cs="Times New Roman"/>
          <w:szCs w:val="26"/>
          <w:lang w:val="en-US"/>
        </w:rPr>
        <w:t>HinhAnh</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255)): </w:t>
      </w:r>
      <w:proofErr w:type="spellStart"/>
      <w:r w:rsidRPr="00C75D0B">
        <w:rPr>
          <w:rFonts w:cs="Times New Roman"/>
          <w:szCs w:val="26"/>
          <w:lang w:val="en-US"/>
        </w:rPr>
        <w:t>Hình</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đường</w:t>
      </w:r>
      <w:proofErr w:type="spellEnd"/>
      <w:r w:rsidRPr="00C75D0B">
        <w:rPr>
          <w:rFonts w:cs="Times New Roman"/>
          <w:szCs w:val="26"/>
          <w:lang w:val="en-US"/>
        </w:rPr>
        <w:t xml:space="preserve"> </w:t>
      </w:r>
      <w:proofErr w:type="spellStart"/>
      <w:r w:rsidRPr="00C75D0B">
        <w:rPr>
          <w:rFonts w:cs="Times New Roman"/>
          <w:szCs w:val="26"/>
          <w:lang w:val="en-US"/>
        </w:rPr>
        <w:t>dẫn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dữ</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hình</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w:t>
      </w:r>
    </w:p>
    <w:p w14:paraId="3F730BB0" w14:textId="0015CD1A" w:rsidR="00CD2BFA" w:rsidRPr="00C75D0B" w:rsidRDefault="00CD2BFA" w:rsidP="00035380">
      <w:pPr>
        <w:numPr>
          <w:ilvl w:val="1"/>
          <w:numId w:val="31"/>
        </w:numPr>
        <w:spacing w:line="360" w:lineRule="auto"/>
        <w:ind w:left="568" w:hanging="284"/>
        <w:rPr>
          <w:rFonts w:cs="Times New Roman"/>
          <w:szCs w:val="26"/>
          <w:lang w:val="en-US"/>
        </w:rPr>
      </w:pPr>
      <w:proofErr w:type="spellStart"/>
      <w:r w:rsidRPr="00C75D0B">
        <w:rPr>
          <w:rFonts w:cs="Times New Roman"/>
          <w:szCs w:val="26"/>
          <w:lang w:val="en-US"/>
        </w:rPr>
        <w:lastRenderedPageBreak/>
        <w:t>Bảng</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chứa</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những</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giáo</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nhân</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đến</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3B942CB7" w14:textId="16B485E8"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r w:rsidR="00B102D0" w:rsidRPr="00C75D0B">
        <w:rPr>
          <w:rFonts w:cs="Times New Roman"/>
          <w:szCs w:val="26"/>
          <w:lang w:val="en-US"/>
        </w:rPr>
        <w:t>courses</w:t>
      </w:r>
      <w:r w:rsidRPr="00C75D0B">
        <w:rPr>
          <w:rFonts w:cs="Times New Roman"/>
          <w:szCs w:val="26"/>
          <w:lang w:val="en-US"/>
        </w:rPr>
        <w:t xml:space="preserve">: </w:t>
      </w:r>
    </w:p>
    <w:p w14:paraId="3E8430C9" w14:textId="7754BC27" w:rsidR="00CD2BFA" w:rsidRPr="00C75D0B" w:rsidRDefault="00CD2BFA" w:rsidP="00035380">
      <w:pPr>
        <w:numPr>
          <w:ilvl w:val="1"/>
          <w:numId w:val="33"/>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về</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705073B8" w14:textId="77777777" w:rsidR="00CD2BFA" w:rsidRPr="00C75D0B" w:rsidRDefault="00CD2BFA" w:rsidP="00035380">
      <w:pPr>
        <w:numPr>
          <w:ilvl w:val="1"/>
          <w:numId w:val="33"/>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59745ED7" w14:textId="77777777" w:rsidR="00CD2BFA" w:rsidRPr="00C75D0B" w:rsidRDefault="00CD2BFA" w:rsidP="00035380">
      <w:pPr>
        <w:numPr>
          <w:ilvl w:val="2"/>
          <w:numId w:val="34"/>
        </w:numPr>
        <w:spacing w:line="360" w:lineRule="auto"/>
        <w:ind w:left="851" w:hanging="284"/>
        <w:rPr>
          <w:rFonts w:cs="Times New Roman"/>
          <w:szCs w:val="26"/>
          <w:lang w:val="en-US"/>
        </w:rPr>
      </w:pPr>
      <w:proofErr w:type="spellStart"/>
      <w:r w:rsidRPr="00C75D0B">
        <w:rPr>
          <w:rFonts w:cs="Times New Roman"/>
          <w:szCs w:val="26"/>
          <w:lang w:val="en-US"/>
        </w:rPr>
        <w:t>MaKhoaHoc</w:t>
      </w:r>
      <w:proofErr w:type="spellEnd"/>
      <w:r w:rsidRPr="00C75D0B">
        <w:rPr>
          <w:rFonts w:cs="Times New Roman"/>
          <w:szCs w:val="26"/>
          <w:lang w:val="en-US"/>
        </w:rPr>
        <w:t xml:space="preserve"> (INT):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chính</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định</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606747D4" w14:textId="77777777" w:rsidR="00CD2BFA" w:rsidRPr="00C75D0B" w:rsidRDefault="00CD2BFA" w:rsidP="00035380">
      <w:pPr>
        <w:numPr>
          <w:ilvl w:val="2"/>
          <w:numId w:val="34"/>
        </w:numPr>
        <w:spacing w:line="360" w:lineRule="auto"/>
        <w:ind w:left="851" w:hanging="284"/>
        <w:rPr>
          <w:rFonts w:cs="Times New Roman"/>
          <w:szCs w:val="26"/>
          <w:lang w:val="en-US"/>
        </w:rPr>
      </w:pPr>
      <w:proofErr w:type="spellStart"/>
      <w:r w:rsidRPr="00C75D0B">
        <w:rPr>
          <w:rFonts w:cs="Times New Roman"/>
          <w:szCs w:val="26"/>
          <w:lang w:val="en-US"/>
        </w:rPr>
        <w:t>TenKhoaHoc</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10...)):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753B752A" w14:textId="77777777" w:rsidR="00CD2BFA" w:rsidRPr="00C75D0B" w:rsidRDefault="00CD2BFA" w:rsidP="00035380">
      <w:pPr>
        <w:numPr>
          <w:ilvl w:val="2"/>
          <w:numId w:val="34"/>
        </w:numPr>
        <w:spacing w:line="360" w:lineRule="auto"/>
        <w:ind w:left="851" w:hanging="284"/>
        <w:rPr>
          <w:rFonts w:cs="Times New Roman"/>
          <w:szCs w:val="26"/>
          <w:lang w:val="en-US"/>
        </w:rPr>
      </w:pPr>
      <w:proofErr w:type="spellStart"/>
      <w:r w:rsidRPr="00C75D0B">
        <w:rPr>
          <w:rFonts w:cs="Times New Roman"/>
          <w:szCs w:val="26"/>
          <w:lang w:val="en-US"/>
        </w:rPr>
        <w:t>MoTa</w:t>
      </w:r>
      <w:proofErr w:type="spellEnd"/>
      <w:r w:rsidRPr="00C75D0B">
        <w:rPr>
          <w:rFonts w:cs="Times New Roman"/>
          <w:szCs w:val="26"/>
          <w:lang w:val="en-US"/>
        </w:rPr>
        <w:t xml:space="preserve"> (TEXT): </w:t>
      </w:r>
      <w:proofErr w:type="spellStart"/>
      <w:r w:rsidRPr="00C75D0B">
        <w:rPr>
          <w:rFonts w:cs="Times New Roman"/>
          <w:szCs w:val="26"/>
          <w:lang w:val="en-US"/>
        </w:rPr>
        <w:t>Mô</w:t>
      </w:r>
      <w:proofErr w:type="spellEnd"/>
      <w:r w:rsidRPr="00C75D0B">
        <w:rPr>
          <w:rFonts w:cs="Times New Roman"/>
          <w:szCs w:val="26"/>
          <w:lang w:val="en-US"/>
        </w:rPr>
        <w:t xml:space="preserve"> </w:t>
      </w:r>
      <w:proofErr w:type="spellStart"/>
      <w:r w:rsidRPr="00C75D0B">
        <w:rPr>
          <w:rFonts w:cs="Times New Roman"/>
          <w:szCs w:val="26"/>
          <w:lang w:val="en-US"/>
        </w:rPr>
        <w:t>tả</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050AD4B5" w14:textId="77777777" w:rsidR="00CD2BFA" w:rsidRPr="00C75D0B" w:rsidRDefault="00CD2BFA" w:rsidP="00035380">
      <w:pPr>
        <w:numPr>
          <w:ilvl w:val="2"/>
          <w:numId w:val="34"/>
        </w:numPr>
        <w:spacing w:line="360" w:lineRule="auto"/>
        <w:ind w:left="851" w:hanging="284"/>
        <w:rPr>
          <w:rFonts w:cs="Times New Roman"/>
          <w:szCs w:val="26"/>
          <w:lang w:val="en-US"/>
        </w:rPr>
      </w:pPr>
      <w:proofErr w:type="spellStart"/>
      <w:r w:rsidRPr="00C75D0B">
        <w:rPr>
          <w:rFonts w:cs="Times New Roman"/>
          <w:szCs w:val="26"/>
          <w:lang w:val="en-US"/>
        </w:rPr>
        <w:t>NgayBatDau</w:t>
      </w:r>
      <w:proofErr w:type="spellEnd"/>
      <w:r w:rsidRPr="00C75D0B">
        <w:rPr>
          <w:rFonts w:cs="Times New Roman"/>
          <w:szCs w:val="26"/>
          <w:lang w:val="en-US"/>
        </w:rPr>
        <w:t xml:space="preserve"> (DATE):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bắt</w:t>
      </w:r>
      <w:proofErr w:type="spellEnd"/>
      <w:r w:rsidRPr="00C75D0B">
        <w:rPr>
          <w:rFonts w:cs="Times New Roman"/>
          <w:szCs w:val="26"/>
          <w:lang w:val="en-US"/>
        </w:rPr>
        <w:t xml:space="preserve"> </w:t>
      </w:r>
      <w:proofErr w:type="spellStart"/>
      <w:r w:rsidRPr="00C75D0B">
        <w:rPr>
          <w:rFonts w:cs="Times New Roman"/>
          <w:szCs w:val="26"/>
          <w:lang w:val="en-US"/>
        </w:rPr>
        <w:t>đầu</w:t>
      </w:r>
      <w:proofErr w:type="spellEnd"/>
      <w:r w:rsidRPr="00C75D0B">
        <w:rPr>
          <w:rFonts w:cs="Times New Roman"/>
          <w:szCs w:val="26"/>
          <w:lang w:val="en-US"/>
        </w:rPr>
        <w:t>.</w:t>
      </w:r>
    </w:p>
    <w:p w14:paraId="0B8ECE64" w14:textId="77777777" w:rsidR="00CD2BFA" w:rsidRPr="00C75D0B" w:rsidRDefault="00CD2BFA" w:rsidP="00035380">
      <w:pPr>
        <w:numPr>
          <w:ilvl w:val="2"/>
          <w:numId w:val="34"/>
        </w:numPr>
        <w:spacing w:line="360" w:lineRule="auto"/>
        <w:ind w:left="851" w:hanging="284"/>
        <w:rPr>
          <w:rFonts w:cs="Times New Roman"/>
          <w:szCs w:val="26"/>
          <w:lang w:val="en-US"/>
        </w:rPr>
      </w:pPr>
      <w:proofErr w:type="spellStart"/>
      <w:r w:rsidRPr="00C75D0B">
        <w:rPr>
          <w:rFonts w:cs="Times New Roman"/>
          <w:szCs w:val="26"/>
          <w:lang w:val="en-US"/>
        </w:rPr>
        <w:t>NgayKetThuc</w:t>
      </w:r>
      <w:proofErr w:type="spellEnd"/>
      <w:r w:rsidRPr="00C75D0B">
        <w:rPr>
          <w:rFonts w:cs="Times New Roman"/>
          <w:szCs w:val="26"/>
          <w:lang w:val="en-US"/>
        </w:rPr>
        <w:t xml:space="preserve"> (DATE):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thúc</w:t>
      </w:r>
      <w:proofErr w:type="spellEnd"/>
      <w:r w:rsidRPr="00C75D0B">
        <w:rPr>
          <w:rFonts w:cs="Times New Roman"/>
          <w:szCs w:val="26"/>
          <w:lang w:val="en-US"/>
        </w:rPr>
        <w:t>.</w:t>
      </w:r>
    </w:p>
    <w:p w14:paraId="0090935F" w14:textId="77777777" w:rsidR="00CD2BFA" w:rsidRPr="00C75D0B" w:rsidRDefault="00CD2BFA" w:rsidP="00035380">
      <w:pPr>
        <w:numPr>
          <w:ilvl w:val="2"/>
          <w:numId w:val="34"/>
        </w:numPr>
        <w:spacing w:line="360" w:lineRule="auto"/>
        <w:ind w:left="851" w:hanging="284"/>
        <w:rPr>
          <w:rFonts w:cs="Times New Roman"/>
          <w:szCs w:val="26"/>
          <w:lang w:val="en-US"/>
        </w:rPr>
      </w:pPr>
      <w:r w:rsidRPr="00C75D0B">
        <w:rPr>
          <w:rFonts w:cs="Times New Roman"/>
          <w:szCs w:val="26"/>
          <w:lang w:val="en-US"/>
        </w:rPr>
        <w:t>image (</w:t>
      </w:r>
      <w:proofErr w:type="gramStart"/>
      <w:r w:rsidRPr="00C75D0B">
        <w:rPr>
          <w:rFonts w:cs="Times New Roman"/>
          <w:szCs w:val="26"/>
          <w:lang w:val="en-US"/>
        </w:rPr>
        <w:t>VARCHAR(</w:t>
      </w:r>
      <w:proofErr w:type="gramEnd"/>
      <w:r w:rsidRPr="00C75D0B">
        <w:rPr>
          <w:rFonts w:cs="Times New Roman"/>
          <w:szCs w:val="26"/>
          <w:lang w:val="en-US"/>
        </w:rPr>
        <w:t xml:space="preserve">255)): </w:t>
      </w:r>
      <w:proofErr w:type="spellStart"/>
      <w:r w:rsidRPr="00C75D0B">
        <w:rPr>
          <w:rFonts w:cs="Times New Roman"/>
          <w:szCs w:val="26"/>
          <w:lang w:val="en-US"/>
        </w:rPr>
        <w:t>Hình</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 xml:space="preserve"> </w:t>
      </w:r>
      <w:proofErr w:type="spellStart"/>
      <w:r w:rsidRPr="00C75D0B">
        <w:rPr>
          <w:rFonts w:cs="Times New Roman"/>
          <w:szCs w:val="26"/>
          <w:lang w:val="en-US"/>
        </w:rPr>
        <w:t>minh</w:t>
      </w:r>
      <w:proofErr w:type="spellEnd"/>
      <w:r w:rsidRPr="00C75D0B">
        <w:rPr>
          <w:rFonts w:cs="Times New Roman"/>
          <w:szCs w:val="26"/>
          <w:lang w:val="en-US"/>
        </w:rPr>
        <w:t xml:space="preserve"> </w:t>
      </w:r>
      <w:proofErr w:type="spellStart"/>
      <w:r w:rsidRPr="00C75D0B">
        <w:rPr>
          <w:rFonts w:cs="Times New Roman"/>
          <w:szCs w:val="26"/>
          <w:lang w:val="en-US"/>
        </w:rPr>
        <w:t>họa</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45724A1A" w14:textId="682BF77D" w:rsidR="00CD2BFA" w:rsidRPr="00C75D0B" w:rsidRDefault="00CD2BFA" w:rsidP="00035380">
      <w:pPr>
        <w:numPr>
          <w:ilvl w:val="1"/>
          <w:numId w:val="33"/>
        </w:numPr>
        <w:spacing w:line="360" w:lineRule="auto"/>
        <w:ind w:left="568"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mục</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bao </w:t>
      </w:r>
      <w:proofErr w:type="spellStart"/>
      <w:r w:rsidRPr="00C75D0B">
        <w:rPr>
          <w:rFonts w:cs="Times New Roman"/>
          <w:szCs w:val="26"/>
          <w:lang w:val="en-US"/>
        </w:rPr>
        <w:t>gồm</w:t>
      </w:r>
      <w:proofErr w:type="spellEnd"/>
      <w:r w:rsidRPr="00C75D0B">
        <w:rPr>
          <w:rFonts w:cs="Times New Roman"/>
          <w:szCs w:val="26"/>
          <w:lang w:val="en-US"/>
        </w:rPr>
        <w:t xml:space="preserve"> </w:t>
      </w:r>
      <w:proofErr w:type="spellStart"/>
      <w:r w:rsidRPr="00C75D0B">
        <w:rPr>
          <w:rFonts w:cs="Times New Roman"/>
          <w:szCs w:val="26"/>
          <w:lang w:val="en-US"/>
        </w:rPr>
        <w:t>thời</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mô</w:t>
      </w:r>
      <w:proofErr w:type="spellEnd"/>
      <w:r w:rsidRPr="00C75D0B">
        <w:rPr>
          <w:rFonts w:cs="Times New Roman"/>
          <w:szCs w:val="26"/>
          <w:lang w:val="en-US"/>
        </w:rPr>
        <w:t xml:space="preserve"> </w:t>
      </w:r>
      <w:proofErr w:type="spellStart"/>
      <w:r w:rsidRPr="00C75D0B">
        <w:rPr>
          <w:rFonts w:cs="Times New Roman"/>
          <w:szCs w:val="26"/>
          <w:lang w:val="en-US"/>
        </w:rPr>
        <w:t>tả</w:t>
      </w:r>
      <w:proofErr w:type="spellEnd"/>
      <w:r w:rsidRPr="00C75D0B">
        <w:rPr>
          <w:rFonts w:cs="Times New Roman"/>
          <w:szCs w:val="26"/>
          <w:lang w:val="en-US"/>
        </w:rPr>
        <w:t>.</w:t>
      </w:r>
    </w:p>
    <w:p w14:paraId="4C918FD4" w14:textId="2716A8D4"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r w:rsidR="00B102D0" w:rsidRPr="00C75D0B">
        <w:rPr>
          <w:rFonts w:cs="Times New Roman"/>
          <w:szCs w:val="26"/>
          <w:lang w:val="en-US"/>
        </w:rPr>
        <w:t>results</w:t>
      </w:r>
      <w:r w:rsidRPr="00C75D0B">
        <w:rPr>
          <w:rFonts w:cs="Times New Roman"/>
          <w:szCs w:val="26"/>
          <w:lang w:val="en-US"/>
        </w:rPr>
        <w:t xml:space="preserve">: </w:t>
      </w:r>
    </w:p>
    <w:p w14:paraId="074788CB" w14:textId="79EF055D" w:rsidR="00CD2BFA" w:rsidRPr="00C75D0B" w:rsidRDefault="00CD2BFA" w:rsidP="00035380">
      <w:pPr>
        <w:numPr>
          <w:ilvl w:val="1"/>
          <w:numId w:val="35"/>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5E577FE1" w14:textId="77777777" w:rsidR="00CD2BFA" w:rsidRPr="00C75D0B" w:rsidRDefault="00CD2BFA" w:rsidP="00035380">
      <w:pPr>
        <w:numPr>
          <w:ilvl w:val="1"/>
          <w:numId w:val="35"/>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5DD1B40D" w14:textId="77777777" w:rsidR="00CD2BFA" w:rsidRPr="00C75D0B" w:rsidRDefault="00CD2BFA" w:rsidP="00035380">
      <w:pPr>
        <w:numPr>
          <w:ilvl w:val="2"/>
          <w:numId w:val="36"/>
        </w:numPr>
        <w:spacing w:line="360" w:lineRule="auto"/>
        <w:ind w:left="851" w:hanging="284"/>
        <w:rPr>
          <w:rFonts w:cs="Times New Roman"/>
          <w:szCs w:val="26"/>
          <w:lang w:val="en-US"/>
        </w:rPr>
      </w:pPr>
      <w:proofErr w:type="spellStart"/>
      <w:r w:rsidRPr="00C75D0B">
        <w:rPr>
          <w:rFonts w:cs="Times New Roman"/>
          <w:szCs w:val="26"/>
          <w:lang w:val="en-US"/>
        </w:rPr>
        <w:t>MaKetQua</w:t>
      </w:r>
      <w:proofErr w:type="spellEnd"/>
      <w:r w:rsidRPr="00C75D0B">
        <w:rPr>
          <w:rFonts w:cs="Times New Roman"/>
          <w:szCs w:val="26"/>
          <w:lang w:val="en-US"/>
        </w:rPr>
        <w:t xml:space="preserve"> (INT):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chính</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định</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w:t>
      </w:r>
    </w:p>
    <w:p w14:paraId="50F54458" w14:textId="77777777" w:rsidR="00CD2BFA" w:rsidRPr="00C75D0B" w:rsidRDefault="00CD2BFA" w:rsidP="00035380">
      <w:pPr>
        <w:numPr>
          <w:ilvl w:val="2"/>
          <w:numId w:val="36"/>
        </w:numPr>
        <w:spacing w:line="360" w:lineRule="auto"/>
        <w:ind w:left="851" w:hanging="284"/>
        <w:rPr>
          <w:rFonts w:cs="Times New Roman"/>
          <w:szCs w:val="26"/>
          <w:lang w:val="en-US"/>
        </w:rPr>
      </w:pP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sinhvien</w:t>
      </w:r>
      <w:proofErr w:type="spellEnd"/>
      <w:r w:rsidRPr="00C75D0B">
        <w:rPr>
          <w:rFonts w:cs="Times New Roman"/>
          <w:szCs w:val="26"/>
          <w:lang w:val="en-US"/>
        </w:rPr>
        <w:t>.</w:t>
      </w:r>
    </w:p>
    <w:p w14:paraId="6C4BB3D7" w14:textId="77777777" w:rsidR="00CD2BFA" w:rsidRPr="00C75D0B" w:rsidRDefault="00CD2BFA" w:rsidP="00035380">
      <w:pPr>
        <w:numPr>
          <w:ilvl w:val="2"/>
          <w:numId w:val="36"/>
        </w:numPr>
        <w:spacing w:line="360" w:lineRule="auto"/>
        <w:ind w:left="851" w:hanging="284"/>
        <w:rPr>
          <w:rFonts w:cs="Times New Roman"/>
          <w:szCs w:val="26"/>
          <w:lang w:val="en-US"/>
        </w:rPr>
      </w:pPr>
      <w:proofErr w:type="spellStart"/>
      <w:r w:rsidRPr="00C75D0B">
        <w:rPr>
          <w:rFonts w:cs="Times New Roman"/>
          <w:szCs w:val="26"/>
          <w:lang w:val="en-US"/>
        </w:rPr>
        <w:t>MaKhoaHoc</w:t>
      </w:r>
      <w:proofErr w:type="spellEnd"/>
      <w:r w:rsidRPr="00C75D0B">
        <w:rPr>
          <w:rFonts w:cs="Times New Roman"/>
          <w:szCs w:val="26"/>
          <w:lang w:val="en-US"/>
        </w:rPr>
        <w:t xml:space="preserve"> (INT):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MaKhoaHoc</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w:t>
      </w:r>
    </w:p>
    <w:p w14:paraId="2F3F3113" w14:textId="3DED7337" w:rsidR="00CD2BFA" w:rsidRPr="00C75D0B" w:rsidRDefault="00575B27" w:rsidP="00035380">
      <w:pPr>
        <w:numPr>
          <w:ilvl w:val="2"/>
          <w:numId w:val="36"/>
        </w:numPr>
        <w:spacing w:line="360" w:lineRule="auto"/>
        <w:ind w:left="851" w:hanging="284"/>
        <w:rPr>
          <w:rFonts w:cs="Times New Roman"/>
          <w:szCs w:val="26"/>
          <w:lang w:val="en-US"/>
        </w:rPr>
      </w:pPr>
      <w:r w:rsidRPr="00C75D0B">
        <w:rPr>
          <w:rFonts w:cs="Times New Roman"/>
          <w:szCs w:val="26"/>
          <w:lang w:val="en-US"/>
        </w:rPr>
        <w:t>Sco</w:t>
      </w:r>
      <w:r w:rsidR="009F58B2" w:rsidRPr="00C75D0B">
        <w:rPr>
          <w:rFonts w:cs="Times New Roman"/>
          <w:szCs w:val="26"/>
          <w:lang w:val="en-US"/>
        </w:rPr>
        <w:t>re</w:t>
      </w:r>
      <w:r w:rsidR="00CD2BFA" w:rsidRPr="00C75D0B">
        <w:rPr>
          <w:rFonts w:cs="Times New Roman"/>
          <w:szCs w:val="26"/>
          <w:lang w:val="en-US"/>
        </w:rPr>
        <w:t xml:space="preserve"> (FLOAT): </w:t>
      </w:r>
      <w:proofErr w:type="spellStart"/>
      <w:r w:rsidR="00CD2BFA" w:rsidRPr="00C75D0B">
        <w:rPr>
          <w:rFonts w:cs="Times New Roman"/>
          <w:szCs w:val="26"/>
          <w:lang w:val="en-US"/>
        </w:rPr>
        <w:t>Điểm</w:t>
      </w:r>
      <w:proofErr w:type="spellEnd"/>
      <w:r w:rsidR="00CD2BFA" w:rsidRPr="00C75D0B">
        <w:rPr>
          <w:rFonts w:cs="Times New Roman"/>
          <w:szCs w:val="26"/>
          <w:lang w:val="en-US"/>
        </w:rPr>
        <w:t xml:space="preserve"> </w:t>
      </w:r>
      <w:proofErr w:type="spellStart"/>
      <w:r w:rsidR="00CD2BFA" w:rsidRPr="00C75D0B">
        <w:rPr>
          <w:rFonts w:cs="Times New Roman"/>
          <w:szCs w:val="26"/>
          <w:lang w:val="en-US"/>
        </w:rPr>
        <w:t>cuối</w:t>
      </w:r>
      <w:proofErr w:type="spellEnd"/>
      <w:r w:rsidR="00CD2BFA" w:rsidRPr="00C75D0B">
        <w:rPr>
          <w:rFonts w:cs="Times New Roman"/>
          <w:szCs w:val="26"/>
          <w:lang w:val="en-US"/>
        </w:rPr>
        <w:t xml:space="preserve"> </w:t>
      </w:r>
      <w:proofErr w:type="spellStart"/>
      <w:r w:rsidR="00CD2BFA" w:rsidRPr="00C75D0B">
        <w:rPr>
          <w:rFonts w:cs="Times New Roman"/>
          <w:szCs w:val="26"/>
          <w:lang w:val="en-US"/>
        </w:rPr>
        <w:t>kỳ</w:t>
      </w:r>
      <w:proofErr w:type="spellEnd"/>
      <w:r w:rsidR="00CD2BFA" w:rsidRPr="00C75D0B">
        <w:rPr>
          <w:rFonts w:cs="Times New Roman"/>
          <w:szCs w:val="26"/>
          <w:lang w:val="en-US"/>
        </w:rPr>
        <w:t>.</w:t>
      </w:r>
    </w:p>
    <w:p w14:paraId="264A6405" w14:textId="77777777" w:rsidR="00CD2BFA" w:rsidRPr="00C75D0B" w:rsidRDefault="00CD2BFA" w:rsidP="00035380">
      <w:pPr>
        <w:numPr>
          <w:ilvl w:val="2"/>
          <w:numId w:val="36"/>
        </w:numPr>
        <w:spacing w:line="360" w:lineRule="auto"/>
        <w:ind w:left="851" w:hanging="284"/>
        <w:rPr>
          <w:rFonts w:cs="Times New Roman"/>
          <w:szCs w:val="26"/>
          <w:lang w:val="en-US"/>
        </w:rPr>
      </w:pPr>
      <w:proofErr w:type="spellStart"/>
      <w:r w:rsidRPr="00C75D0B">
        <w:rPr>
          <w:rFonts w:cs="Times New Roman"/>
          <w:szCs w:val="26"/>
          <w:lang w:val="en-US"/>
        </w:rPr>
        <w:t>NgayCapNhat</w:t>
      </w:r>
      <w:proofErr w:type="spellEnd"/>
      <w:r w:rsidRPr="00C75D0B">
        <w:rPr>
          <w:rFonts w:cs="Times New Roman"/>
          <w:szCs w:val="26"/>
          <w:lang w:val="en-US"/>
        </w:rPr>
        <w:t xml:space="preserve"> (DATE):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cập</w:t>
      </w:r>
      <w:proofErr w:type="spellEnd"/>
      <w:r w:rsidRPr="00C75D0B">
        <w:rPr>
          <w:rFonts w:cs="Times New Roman"/>
          <w:szCs w:val="26"/>
          <w:lang w:val="en-US"/>
        </w:rPr>
        <w:t xml:space="preserve"> </w:t>
      </w:r>
      <w:proofErr w:type="spellStart"/>
      <w:r w:rsidRPr="00C75D0B">
        <w:rPr>
          <w:rFonts w:cs="Times New Roman"/>
          <w:szCs w:val="26"/>
          <w:lang w:val="en-US"/>
        </w:rPr>
        <w:t>nhật</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w:t>
      </w:r>
    </w:p>
    <w:p w14:paraId="0EEBDD8D" w14:textId="10AC7E51" w:rsidR="00CD2BFA" w:rsidRPr="00C75D0B" w:rsidRDefault="00CD2BFA" w:rsidP="00035380">
      <w:pPr>
        <w:numPr>
          <w:ilvl w:val="1"/>
          <w:numId w:val="35"/>
        </w:numPr>
        <w:spacing w:line="360" w:lineRule="auto"/>
        <w:ind w:left="568"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ghi</w:t>
      </w:r>
      <w:proofErr w:type="spellEnd"/>
      <w:r w:rsidRPr="00C75D0B">
        <w:rPr>
          <w:rFonts w:cs="Times New Roman"/>
          <w:szCs w:val="26"/>
          <w:lang w:val="en-US"/>
        </w:rPr>
        <w:t xml:space="preserve"> </w:t>
      </w:r>
      <w:proofErr w:type="spellStart"/>
      <w:r w:rsidRPr="00C75D0B">
        <w:rPr>
          <w:rFonts w:cs="Times New Roman"/>
          <w:szCs w:val="26"/>
          <w:lang w:val="en-US"/>
        </w:rPr>
        <w:t>nhận</w:t>
      </w:r>
      <w:proofErr w:type="spellEnd"/>
      <w:r w:rsidRPr="00C75D0B">
        <w:rPr>
          <w:rFonts w:cs="Times New Roman"/>
          <w:szCs w:val="26"/>
          <w:lang w:val="en-US"/>
        </w:rPr>
        <w:t xml:space="preserve"> </w:t>
      </w:r>
      <w:proofErr w:type="spellStart"/>
      <w:r w:rsidRPr="00C75D0B">
        <w:rPr>
          <w:rFonts w:cs="Times New Roman"/>
          <w:szCs w:val="26"/>
          <w:lang w:val="en-US"/>
        </w:rPr>
        <w:t>điểm</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cập</w:t>
      </w:r>
      <w:proofErr w:type="spellEnd"/>
      <w:r w:rsidRPr="00C75D0B">
        <w:rPr>
          <w:rFonts w:cs="Times New Roman"/>
          <w:szCs w:val="26"/>
          <w:lang w:val="en-US"/>
        </w:rPr>
        <w:t xml:space="preserve"> </w:t>
      </w:r>
      <w:proofErr w:type="spellStart"/>
      <w:r w:rsidRPr="00C75D0B">
        <w:rPr>
          <w:rFonts w:cs="Times New Roman"/>
          <w:szCs w:val="26"/>
          <w:lang w:val="en-US"/>
        </w:rPr>
        <w:t>nhật</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từng</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099F1383" w14:textId="1AD09A63"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r w:rsidR="009F58B2" w:rsidRPr="00C75D0B">
        <w:rPr>
          <w:rFonts w:cs="Times New Roman"/>
          <w:szCs w:val="26"/>
          <w:lang w:val="en-US"/>
        </w:rPr>
        <w:t>students</w:t>
      </w:r>
      <w:r w:rsidRPr="00C75D0B">
        <w:rPr>
          <w:rFonts w:cs="Times New Roman"/>
          <w:szCs w:val="26"/>
          <w:lang w:val="en-US"/>
        </w:rPr>
        <w:t xml:space="preserve">: </w:t>
      </w:r>
    </w:p>
    <w:p w14:paraId="36BC3F4A" w14:textId="60BB5A95" w:rsidR="00CD2BFA" w:rsidRPr="00C75D0B" w:rsidRDefault="00CD2BFA" w:rsidP="00035380">
      <w:pPr>
        <w:numPr>
          <w:ilvl w:val="1"/>
          <w:numId w:val="37"/>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cá</w:t>
      </w:r>
      <w:proofErr w:type="spellEnd"/>
      <w:r w:rsidRPr="00C75D0B">
        <w:rPr>
          <w:rFonts w:cs="Times New Roman"/>
          <w:szCs w:val="26"/>
          <w:lang w:val="en-US"/>
        </w:rPr>
        <w:t xml:space="preserve"> </w:t>
      </w:r>
      <w:proofErr w:type="spellStart"/>
      <w:r w:rsidRPr="00C75D0B">
        <w:rPr>
          <w:rFonts w:cs="Times New Roman"/>
          <w:szCs w:val="26"/>
          <w:lang w:val="en-US"/>
        </w:rPr>
        <w:t>nhân</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6ED4C449" w14:textId="77777777" w:rsidR="00CD2BFA" w:rsidRPr="00C75D0B" w:rsidRDefault="00CD2BFA" w:rsidP="00035380">
      <w:pPr>
        <w:numPr>
          <w:ilvl w:val="1"/>
          <w:numId w:val="37"/>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737B0C84" w14:textId="77777777" w:rsidR="00CD2BFA" w:rsidRPr="00C75D0B" w:rsidRDefault="00CD2BFA" w:rsidP="00035380">
      <w:pPr>
        <w:numPr>
          <w:ilvl w:val="2"/>
          <w:numId w:val="38"/>
        </w:numPr>
        <w:spacing w:line="360" w:lineRule="auto"/>
        <w:ind w:left="851" w:hanging="284"/>
        <w:rPr>
          <w:rFonts w:cs="Times New Roman"/>
          <w:szCs w:val="26"/>
          <w:lang w:val="en-US"/>
        </w:rPr>
      </w:pP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20)):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chính</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định</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529C28A6" w14:textId="77777777" w:rsidR="00CD2BFA" w:rsidRPr="00C75D0B" w:rsidRDefault="00CD2BFA" w:rsidP="00035380">
      <w:pPr>
        <w:numPr>
          <w:ilvl w:val="2"/>
          <w:numId w:val="38"/>
        </w:numPr>
        <w:spacing w:line="360" w:lineRule="auto"/>
        <w:ind w:left="851" w:hanging="284"/>
        <w:rPr>
          <w:rFonts w:cs="Times New Roman"/>
          <w:szCs w:val="26"/>
          <w:lang w:val="de-DE"/>
        </w:rPr>
      </w:pPr>
      <w:proofErr w:type="spellStart"/>
      <w:r w:rsidRPr="00C75D0B">
        <w:rPr>
          <w:rFonts w:cs="Times New Roman"/>
          <w:szCs w:val="26"/>
          <w:lang w:val="de-DE"/>
        </w:rPr>
        <w:lastRenderedPageBreak/>
        <w:t>HoTen</w:t>
      </w:r>
      <w:proofErr w:type="spellEnd"/>
      <w:r w:rsidRPr="00C75D0B">
        <w:rPr>
          <w:rFonts w:cs="Times New Roman"/>
          <w:szCs w:val="26"/>
          <w:lang w:val="de-DE"/>
        </w:rPr>
        <w:t xml:space="preserve"> (</w:t>
      </w:r>
      <w:proofErr w:type="gramStart"/>
      <w:r w:rsidRPr="00C75D0B">
        <w:rPr>
          <w:rFonts w:cs="Times New Roman"/>
          <w:szCs w:val="26"/>
          <w:lang w:val="de-DE"/>
        </w:rPr>
        <w:t>VARCHAR(</w:t>
      </w:r>
      <w:proofErr w:type="gramEnd"/>
      <w:r w:rsidRPr="00C75D0B">
        <w:rPr>
          <w:rFonts w:cs="Times New Roman"/>
          <w:szCs w:val="26"/>
          <w:lang w:val="de-DE"/>
        </w:rPr>
        <w:t xml:space="preserve">50)): </w:t>
      </w:r>
      <w:proofErr w:type="spellStart"/>
      <w:r w:rsidRPr="00C75D0B">
        <w:rPr>
          <w:rFonts w:cs="Times New Roman"/>
          <w:szCs w:val="26"/>
          <w:lang w:val="de-DE"/>
        </w:rPr>
        <w:t>Họ</w:t>
      </w:r>
      <w:proofErr w:type="spellEnd"/>
      <w:r w:rsidRPr="00C75D0B">
        <w:rPr>
          <w:rFonts w:cs="Times New Roman"/>
          <w:szCs w:val="26"/>
          <w:lang w:val="de-DE"/>
        </w:rPr>
        <w:t xml:space="preserve"> </w:t>
      </w:r>
      <w:proofErr w:type="spellStart"/>
      <w:r w:rsidRPr="00C75D0B">
        <w:rPr>
          <w:rFonts w:cs="Times New Roman"/>
          <w:szCs w:val="26"/>
          <w:lang w:val="de-DE"/>
        </w:rPr>
        <w:t>và</w:t>
      </w:r>
      <w:proofErr w:type="spellEnd"/>
      <w:r w:rsidRPr="00C75D0B">
        <w:rPr>
          <w:rFonts w:cs="Times New Roman"/>
          <w:szCs w:val="26"/>
          <w:lang w:val="de-DE"/>
        </w:rPr>
        <w:t xml:space="preserve"> </w:t>
      </w:r>
      <w:proofErr w:type="spellStart"/>
      <w:r w:rsidRPr="00C75D0B">
        <w:rPr>
          <w:rFonts w:cs="Times New Roman"/>
          <w:szCs w:val="26"/>
          <w:lang w:val="de-DE"/>
        </w:rPr>
        <w:t>tên</w:t>
      </w:r>
      <w:proofErr w:type="spellEnd"/>
      <w:r w:rsidRPr="00C75D0B">
        <w:rPr>
          <w:rFonts w:cs="Times New Roman"/>
          <w:szCs w:val="26"/>
          <w:lang w:val="de-DE"/>
        </w:rPr>
        <w:t>.</w:t>
      </w:r>
    </w:p>
    <w:p w14:paraId="4BD05C85" w14:textId="77777777" w:rsidR="00CD2BFA" w:rsidRPr="00C75D0B" w:rsidRDefault="00CD2BFA" w:rsidP="00035380">
      <w:pPr>
        <w:numPr>
          <w:ilvl w:val="2"/>
          <w:numId w:val="38"/>
        </w:numPr>
        <w:spacing w:line="360" w:lineRule="auto"/>
        <w:ind w:left="851" w:hanging="284"/>
        <w:rPr>
          <w:rFonts w:cs="Times New Roman"/>
          <w:szCs w:val="26"/>
          <w:lang w:val="en-US"/>
        </w:rPr>
      </w:pPr>
      <w:proofErr w:type="spellStart"/>
      <w:r w:rsidRPr="00C75D0B">
        <w:rPr>
          <w:rFonts w:cs="Times New Roman"/>
          <w:szCs w:val="26"/>
          <w:lang w:val="en-US"/>
        </w:rPr>
        <w:t>LopSinhHoat</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5...)): </w:t>
      </w:r>
      <w:proofErr w:type="spellStart"/>
      <w:r w:rsidRPr="00C75D0B">
        <w:rPr>
          <w:rFonts w:cs="Times New Roman"/>
          <w:szCs w:val="26"/>
          <w:lang w:val="en-US"/>
        </w:rPr>
        <w:t>Lớp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hoạt</w:t>
      </w:r>
      <w:proofErr w:type="spellEnd"/>
      <w:r w:rsidRPr="00C75D0B">
        <w:rPr>
          <w:rFonts w:cs="Times New Roman"/>
          <w:szCs w:val="26"/>
          <w:lang w:val="en-US"/>
        </w:rPr>
        <w:t>.</w:t>
      </w:r>
    </w:p>
    <w:p w14:paraId="137A2998" w14:textId="77777777" w:rsidR="00CD2BFA" w:rsidRPr="00C75D0B" w:rsidRDefault="00CD2BFA" w:rsidP="00035380">
      <w:pPr>
        <w:numPr>
          <w:ilvl w:val="2"/>
          <w:numId w:val="38"/>
        </w:numPr>
        <w:spacing w:line="360" w:lineRule="auto"/>
        <w:ind w:left="851" w:hanging="284"/>
        <w:rPr>
          <w:rFonts w:cs="Times New Roman"/>
          <w:szCs w:val="26"/>
          <w:lang w:val="en-US"/>
        </w:rPr>
      </w:pPr>
      <w:r w:rsidRPr="00C75D0B">
        <w:rPr>
          <w:rFonts w:cs="Times New Roman"/>
          <w:szCs w:val="26"/>
          <w:lang w:val="en-US"/>
        </w:rPr>
        <w:t>Email (</w:t>
      </w:r>
      <w:proofErr w:type="gramStart"/>
      <w:r w:rsidRPr="00C75D0B">
        <w:rPr>
          <w:rFonts w:cs="Times New Roman"/>
          <w:szCs w:val="26"/>
          <w:lang w:val="en-US"/>
        </w:rPr>
        <w:t>VARCHAR(</w:t>
      </w:r>
      <w:proofErr w:type="gramEnd"/>
      <w:r w:rsidRPr="00C75D0B">
        <w:rPr>
          <w:rFonts w:cs="Times New Roman"/>
          <w:szCs w:val="26"/>
          <w:lang w:val="en-US"/>
        </w:rPr>
        <w:t xml:space="preserve">50)): </w:t>
      </w:r>
      <w:proofErr w:type="spellStart"/>
      <w:r w:rsidRPr="00C75D0B">
        <w:rPr>
          <w:rFonts w:cs="Times New Roman"/>
          <w:szCs w:val="26"/>
          <w:lang w:val="en-US"/>
        </w:rPr>
        <w:t>Địa</w:t>
      </w:r>
      <w:proofErr w:type="spellEnd"/>
      <w:r w:rsidRPr="00C75D0B">
        <w:rPr>
          <w:rFonts w:cs="Times New Roman"/>
          <w:szCs w:val="26"/>
          <w:lang w:val="en-US"/>
        </w:rPr>
        <w:t xml:space="preserve"> </w:t>
      </w:r>
      <w:proofErr w:type="spellStart"/>
      <w:r w:rsidRPr="00C75D0B">
        <w:rPr>
          <w:rFonts w:cs="Times New Roman"/>
          <w:szCs w:val="26"/>
          <w:lang w:val="en-US"/>
        </w:rPr>
        <w:t>chỉ</w:t>
      </w:r>
      <w:proofErr w:type="spellEnd"/>
      <w:r w:rsidRPr="00C75D0B">
        <w:rPr>
          <w:rFonts w:cs="Times New Roman"/>
          <w:szCs w:val="26"/>
          <w:lang w:val="en-US"/>
        </w:rPr>
        <w:t xml:space="preserve"> email.</w:t>
      </w:r>
    </w:p>
    <w:p w14:paraId="509A6670" w14:textId="77777777" w:rsidR="00CD2BFA" w:rsidRPr="00C75D0B" w:rsidRDefault="00CD2BFA" w:rsidP="00035380">
      <w:pPr>
        <w:numPr>
          <w:ilvl w:val="2"/>
          <w:numId w:val="38"/>
        </w:numPr>
        <w:spacing w:line="360" w:lineRule="auto"/>
        <w:ind w:left="851" w:hanging="284"/>
        <w:rPr>
          <w:rFonts w:cs="Times New Roman"/>
          <w:szCs w:val="26"/>
          <w:lang w:val="en-US"/>
        </w:rPr>
      </w:pPr>
      <w:proofErr w:type="spellStart"/>
      <w:r w:rsidRPr="00C75D0B">
        <w:rPr>
          <w:rFonts w:cs="Times New Roman"/>
          <w:szCs w:val="26"/>
          <w:lang w:val="en-US"/>
        </w:rPr>
        <w:t>SoDienThoai</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11...)):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điện</w:t>
      </w:r>
      <w:proofErr w:type="spellEnd"/>
      <w:r w:rsidRPr="00C75D0B">
        <w:rPr>
          <w:rFonts w:cs="Times New Roman"/>
          <w:szCs w:val="26"/>
          <w:lang w:val="en-US"/>
        </w:rPr>
        <w:t xml:space="preserve"> </w:t>
      </w:r>
      <w:proofErr w:type="spellStart"/>
      <w:r w:rsidRPr="00C75D0B">
        <w:rPr>
          <w:rFonts w:cs="Times New Roman"/>
          <w:szCs w:val="26"/>
          <w:lang w:val="en-US"/>
        </w:rPr>
        <w:t>thoại</w:t>
      </w:r>
      <w:proofErr w:type="spellEnd"/>
      <w:r w:rsidRPr="00C75D0B">
        <w:rPr>
          <w:rFonts w:cs="Times New Roman"/>
          <w:szCs w:val="26"/>
          <w:lang w:val="en-US"/>
        </w:rPr>
        <w:t>.</w:t>
      </w:r>
    </w:p>
    <w:p w14:paraId="4E58B5B2" w14:textId="77777777" w:rsidR="00CD2BFA" w:rsidRPr="00C75D0B" w:rsidRDefault="00CD2BFA" w:rsidP="00035380">
      <w:pPr>
        <w:numPr>
          <w:ilvl w:val="2"/>
          <w:numId w:val="38"/>
        </w:numPr>
        <w:spacing w:line="360" w:lineRule="auto"/>
        <w:ind w:left="851" w:hanging="284"/>
        <w:rPr>
          <w:rFonts w:cs="Times New Roman"/>
          <w:szCs w:val="26"/>
          <w:lang w:val="en-US"/>
        </w:rPr>
      </w:pPr>
      <w:proofErr w:type="spellStart"/>
      <w:r w:rsidRPr="00C75D0B">
        <w:rPr>
          <w:rFonts w:cs="Times New Roman"/>
          <w:szCs w:val="26"/>
          <w:lang w:val="en-US"/>
        </w:rPr>
        <w:t>NgayThamGia</w:t>
      </w:r>
      <w:proofErr w:type="spellEnd"/>
      <w:r w:rsidRPr="00C75D0B">
        <w:rPr>
          <w:rFonts w:cs="Times New Roman"/>
          <w:szCs w:val="26"/>
          <w:lang w:val="en-US"/>
        </w:rPr>
        <w:t xml:space="preserve"> (DATE):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w:t>
      </w:r>
    </w:p>
    <w:p w14:paraId="3C3F53CB" w14:textId="351FF733" w:rsidR="00CD2BFA" w:rsidRPr="00C75D0B" w:rsidRDefault="00CD2BFA" w:rsidP="00035380">
      <w:pPr>
        <w:numPr>
          <w:ilvl w:val="1"/>
          <w:numId w:val="37"/>
        </w:numPr>
        <w:spacing w:line="360" w:lineRule="auto"/>
        <w:ind w:left="568"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cơ</w:t>
      </w:r>
      <w:proofErr w:type="spellEnd"/>
      <w:r w:rsidRPr="00C75D0B">
        <w:rPr>
          <w:rFonts w:cs="Times New Roman"/>
          <w:szCs w:val="26"/>
          <w:lang w:val="en-US"/>
        </w:rPr>
        <w:t xml:space="preserve"> </w:t>
      </w:r>
      <w:proofErr w:type="spellStart"/>
      <w:r w:rsidRPr="00C75D0B">
        <w:rPr>
          <w:rFonts w:cs="Times New Roman"/>
          <w:szCs w:val="26"/>
          <w:lang w:val="en-US"/>
        </w:rPr>
        <w:t>bản</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bao </w:t>
      </w:r>
      <w:proofErr w:type="spellStart"/>
      <w:r w:rsidRPr="00C75D0B">
        <w:rPr>
          <w:rFonts w:cs="Times New Roman"/>
          <w:szCs w:val="26"/>
          <w:lang w:val="en-US"/>
        </w:rPr>
        <w:t>gồm</w:t>
      </w:r>
      <w:proofErr w:type="spellEnd"/>
      <w:r w:rsidRPr="00C75D0B">
        <w:rPr>
          <w:rFonts w:cs="Times New Roman"/>
          <w:szCs w:val="26"/>
          <w:lang w:val="en-US"/>
        </w:rPr>
        <w:t xml:space="preserv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647E5C53" w14:textId="0C835CA5"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support_</w:t>
      </w:r>
      <w:r w:rsidR="0016596C" w:rsidRPr="0016596C">
        <w:t xml:space="preserve"> </w:t>
      </w:r>
      <w:r w:rsidR="0016596C" w:rsidRPr="00C75D0B">
        <w:rPr>
          <w:rFonts w:cs="Times New Roman"/>
          <w:szCs w:val="26"/>
          <w:lang w:val="en-US"/>
        </w:rPr>
        <w:t>course</w:t>
      </w:r>
      <w:r w:rsidRPr="00C75D0B">
        <w:rPr>
          <w:rFonts w:cs="Times New Roman"/>
          <w:szCs w:val="26"/>
          <w:lang w:val="en-US"/>
        </w:rPr>
        <w:t xml:space="preserve">: </w:t>
      </w:r>
    </w:p>
    <w:p w14:paraId="5EA8C43A" w14:textId="7C7ADFB8" w:rsidR="00CD2BFA" w:rsidRPr="00C75D0B" w:rsidRDefault="00CD2BFA" w:rsidP="00035380">
      <w:pPr>
        <w:numPr>
          <w:ilvl w:val="1"/>
          <w:numId w:val="39"/>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0B7CCA60" w14:textId="77777777" w:rsidR="00CD2BFA" w:rsidRPr="00C75D0B" w:rsidRDefault="00CD2BFA" w:rsidP="00035380">
      <w:pPr>
        <w:numPr>
          <w:ilvl w:val="1"/>
          <w:numId w:val="39"/>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4D6C8E87" w14:textId="77777777" w:rsidR="00CD2BFA" w:rsidRPr="00C75D0B" w:rsidRDefault="00CD2BFA" w:rsidP="00035380">
      <w:pPr>
        <w:numPr>
          <w:ilvl w:val="2"/>
          <w:numId w:val="40"/>
        </w:numPr>
        <w:spacing w:line="360" w:lineRule="auto"/>
        <w:ind w:left="851" w:hanging="284"/>
        <w:rPr>
          <w:rFonts w:cs="Times New Roman"/>
          <w:szCs w:val="26"/>
          <w:lang w:val="en-US"/>
        </w:rPr>
      </w:pPr>
      <w:proofErr w:type="spellStart"/>
      <w:r w:rsidRPr="00C75D0B">
        <w:rPr>
          <w:rFonts w:cs="Times New Roman"/>
          <w:szCs w:val="26"/>
          <w:lang w:val="en-US"/>
        </w:rPr>
        <w:t>MaSupport</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20)):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MaSupport</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support.</w:t>
      </w:r>
    </w:p>
    <w:p w14:paraId="58A4C016" w14:textId="77777777" w:rsidR="00CD2BFA" w:rsidRPr="00C75D0B" w:rsidRDefault="00CD2BFA" w:rsidP="00035380">
      <w:pPr>
        <w:numPr>
          <w:ilvl w:val="2"/>
          <w:numId w:val="40"/>
        </w:numPr>
        <w:spacing w:line="360" w:lineRule="auto"/>
        <w:ind w:left="851" w:hanging="284"/>
        <w:rPr>
          <w:rFonts w:cs="Times New Roman"/>
          <w:szCs w:val="26"/>
          <w:lang w:val="en-US"/>
        </w:rPr>
      </w:pPr>
      <w:proofErr w:type="spellStart"/>
      <w:r w:rsidRPr="00C75D0B">
        <w:rPr>
          <w:rFonts w:cs="Times New Roman"/>
          <w:szCs w:val="26"/>
          <w:lang w:val="en-US"/>
        </w:rPr>
        <w:t>MaKhoaHoc</w:t>
      </w:r>
      <w:proofErr w:type="spellEnd"/>
      <w:r w:rsidRPr="00C75D0B">
        <w:rPr>
          <w:rFonts w:cs="Times New Roman"/>
          <w:szCs w:val="26"/>
          <w:lang w:val="en-US"/>
        </w:rPr>
        <w:t xml:space="preserve"> (INT):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MaKhoaHoc</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w:t>
      </w:r>
    </w:p>
    <w:p w14:paraId="4369ED2D" w14:textId="43C33359" w:rsidR="00CD2BFA" w:rsidRPr="00C75D0B" w:rsidRDefault="00CD2BFA" w:rsidP="00035380">
      <w:pPr>
        <w:numPr>
          <w:ilvl w:val="1"/>
          <w:numId w:val="39"/>
        </w:numPr>
        <w:spacing w:line="360" w:lineRule="auto"/>
        <w:ind w:left="568"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trung</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nhiều-nhiều</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họ</w:t>
      </w:r>
      <w:proofErr w:type="spellEnd"/>
      <w:r w:rsidRPr="00C75D0B">
        <w:rPr>
          <w:rFonts w:cs="Times New Roman"/>
          <w:szCs w:val="26"/>
          <w:lang w:val="en-US"/>
        </w:rPr>
        <w:t xml:space="preserve"> </w:t>
      </w:r>
      <w:proofErr w:type="spellStart"/>
      <w:r w:rsidRPr="00C75D0B">
        <w:rPr>
          <w:rFonts w:cs="Times New Roman"/>
          <w:szCs w:val="26"/>
          <w:lang w:val="en-US"/>
        </w:rPr>
        <w:t>phụ</w:t>
      </w:r>
      <w:proofErr w:type="spellEnd"/>
      <w:r w:rsidRPr="00C75D0B">
        <w:rPr>
          <w:rFonts w:cs="Times New Roman"/>
          <w:szCs w:val="26"/>
          <w:lang w:val="en-US"/>
        </w:rPr>
        <w:t xml:space="preserve"> </w:t>
      </w:r>
      <w:proofErr w:type="spellStart"/>
      <w:r w:rsidRPr="00C75D0B">
        <w:rPr>
          <w:rFonts w:cs="Times New Roman"/>
          <w:szCs w:val="26"/>
          <w:lang w:val="en-US"/>
        </w:rPr>
        <w:t>trách</w:t>
      </w:r>
      <w:proofErr w:type="spellEnd"/>
      <w:r w:rsidRPr="00C75D0B">
        <w:rPr>
          <w:rFonts w:cs="Times New Roman"/>
          <w:szCs w:val="26"/>
          <w:lang w:val="en-US"/>
        </w:rPr>
        <w:t>.</w:t>
      </w:r>
    </w:p>
    <w:p w14:paraId="51BCA160" w14:textId="7E5FEDC3"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student_</w:t>
      </w:r>
      <w:r w:rsidR="0016596C" w:rsidRPr="0016596C">
        <w:t xml:space="preserve"> </w:t>
      </w:r>
      <w:r w:rsidR="0016596C" w:rsidRPr="00C75D0B">
        <w:rPr>
          <w:rFonts w:cs="Times New Roman"/>
          <w:szCs w:val="26"/>
          <w:lang w:val="en-US"/>
        </w:rPr>
        <w:t>course</w:t>
      </w:r>
      <w:r w:rsidRPr="00C75D0B">
        <w:rPr>
          <w:rFonts w:cs="Times New Roman"/>
          <w:szCs w:val="26"/>
          <w:lang w:val="en-US"/>
        </w:rPr>
        <w:t xml:space="preserve">: </w:t>
      </w:r>
    </w:p>
    <w:p w14:paraId="4C87CB66" w14:textId="75C538E0" w:rsidR="00CD2BFA" w:rsidRPr="00C75D0B" w:rsidRDefault="00CD2BFA" w:rsidP="00035380">
      <w:pPr>
        <w:numPr>
          <w:ilvl w:val="1"/>
          <w:numId w:val="41"/>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1092D4A2" w14:textId="77777777" w:rsidR="00CD2BFA" w:rsidRPr="00C75D0B" w:rsidRDefault="00CD2BFA" w:rsidP="00035380">
      <w:pPr>
        <w:numPr>
          <w:ilvl w:val="1"/>
          <w:numId w:val="41"/>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6BF416C0" w14:textId="77777777" w:rsidR="00CD2BFA" w:rsidRPr="00C75D0B" w:rsidRDefault="00CD2BFA" w:rsidP="00035380">
      <w:pPr>
        <w:numPr>
          <w:ilvl w:val="2"/>
          <w:numId w:val="42"/>
        </w:numPr>
        <w:spacing w:line="360" w:lineRule="auto"/>
        <w:ind w:left="851" w:hanging="284"/>
        <w:rPr>
          <w:rFonts w:cs="Times New Roman"/>
          <w:szCs w:val="26"/>
          <w:lang w:val="en-US"/>
        </w:rPr>
      </w:pP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20)):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sinhvien</w:t>
      </w:r>
      <w:proofErr w:type="spellEnd"/>
      <w:r w:rsidRPr="00C75D0B">
        <w:rPr>
          <w:rFonts w:cs="Times New Roman"/>
          <w:szCs w:val="26"/>
          <w:lang w:val="en-US"/>
        </w:rPr>
        <w:t>.</w:t>
      </w:r>
    </w:p>
    <w:p w14:paraId="0E19C408" w14:textId="77777777" w:rsidR="00CD2BFA" w:rsidRPr="00C75D0B" w:rsidRDefault="00CD2BFA" w:rsidP="00035380">
      <w:pPr>
        <w:numPr>
          <w:ilvl w:val="2"/>
          <w:numId w:val="42"/>
        </w:numPr>
        <w:spacing w:line="360" w:lineRule="auto"/>
        <w:ind w:left="851" w:hanging="284"/>
        <w:rPr>
          <w:rFonts w:cs="Times New Roman"/>
          <w:szCs w:val="26"/>
          <w:lang w:val="en-US"/>
        </w:rPr>
      </w:pPr>
      <w:proofErr w:type="spellStart"/>
      <w:r w:rsidRPr="00C75D0B">
        <w:rPr>
          <w:rFonts w:cs="Times New Roman"/>
          <w:szCs w:val="26"/>
          <w:lang w:val="en-US"/>
        </w:rPr>
        <w:t>MaKhoaHoc</w:t>
      </w:r>
      <w:proofErr w:type="spellEnd"/>
      <w:r w:rsidRPr="00C75D0B">
        <w:rPr>
          <w:rFonts w:cs="Times New Roman"/>
          <w:szCs w:val="26"/>
          <w:lang w:val="en-US"/>
        </w:rPr>
        <w:t xml:space="preserve"> (INT):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MaKhoaHoc</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w:t>
      </w:r>
    </w:p>
    <w:p w14:paraId="0D821930" w14:textId="18BCDFD5" w:rsidR="00CD2BFA" w:rsidRPr="00C75D0B" w:rsidRDefault="00CD2BFA" w:rsidP="00035380">
      <w:pPr>
        <w:numPr>
          <w:ilvl w:val="1"/>
          <w:numId w:val="41"/>
        </w:numPr>
        <w:spacing w:line="360" w:lineRule="auto"/>
        <w:ind w:left="568"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trung</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nhiều-nhiều</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họ</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w:t>
      </w:r>
    </w:p>
    <w:p w14:paraId="530CF557" w14:textId="77777777" w:rsidR="00CD2BFA" w:rsidRPr="00C75D0B" w:rsidRDefault="00CD2BFA" w:rsidP="00035380">
      <w:pPr>
        <w:numPr>
          <w:ilvl w:val="0"/>
          <w:numId w:val="30"/>
        </w:numPr>
        <w:spacing w:line="360" w:lineRule="auto"/>
        <w:ind w:left="284"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user_login</w:t>
      </w:r>
      <w:proofErr w:type="spellEnd"/>
      <w:r w:rsidRPr="00C75D0B">
        <w:rPr>
          <w:rFonts w:cs="Times New Roman"/>
          <w:szCs w:val="26"/>
          <w:lang w:val="en-US"/>
        </w:rPr>
        <w:t xml:space="preserve">: </w:t>
      </w:r>
    </w:p>
    <w:p w14:paraId="332CFF92" w14:textId="257A7BD0" w:rsidR="00CD2BFA" w:rsidRPr="00C75D0B" w:rsidRDefault="00CD2BFA" w:rsidP="00035380">
      <w:pPr>
        <w:numPr>
          <w:ilvl w:val="1"/>
          <w:numId w:val="43"/>
        </w:numPr>
        <w:spacing w:line="360" w:lineRule="auto"/>
        <w:ind w:left="568" w:hanging="284"/>
        <w:rPr>
          <w:rFonts w:cs="Times New Roman"/>
          <w:szCs w:val="26"/>
          <w:lang w:val="en-US"/>
        </w:rPr>
      </w:pPr>
      <w:r w:rsidRPr="00C75D0B">
        <w:rPr>
          <w:rFonts w:cs="Times New Roman"/>
          <w:szCs w:val="26"/>
          <w:lang w:val="en-US"/>
        </w:rPr>
        <w:t xml:space="preserve">Lưu </w:t>
      </w:r>
      <w:proofErr w:type="spellStart"/>
      <w:r w:rsidRPr="00C75D0B">
        <w:rPr>
          <w:rFonts w:cs="Times New Roman"/>
          <w:szCs w:val="26"/>
          <w:lang w:val="en-US"/>
        </w:rPr>
        <w:t>trữ</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nhập</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admin,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w:t>
      </w:r>
    </w:p>
    <w:p w14:paraId="60554C45" w14:textId="77777777" w:rsidR="00CD2BFA" w:rsidRPr="00C75D0B" w:rsidRDefault="00CD2BFA" w:rsidP="00035380">
      <w:pPr>
        <w:numPr>
          <w:ilvl w:val="1"/>
          <w:numId w:val="43"/>
        </w:numPr>
        <w:spacing w:line="360" w:lineRule="auto"/>
        <w:ind w:left="568" w:hanging="284"/>
        <w:rPr>
          <w:rFonts w:cs="Times New Roman"/>
          <w:szCs w:val="26"/>
          <w:lang w:val="en-US"/>
        </w:rPr>
      </w:pPr>
      <w:proofErr w:type="spellStart"/>
      <w:r w:rsidRPr="00C75D0B">
        <w:rPr>
          <w:rFonts w:cs="Times New Roman"/>
          <w:szCs w:val="26"/>
          <w:lang w:val="en-US"/>
        </w:rPr>
        <w:t>Cột</w:t>
      </w:r>
      <w:proofErr w:type="spellEnd"/>
      <w:r w:rsidRPr="00C75D0B">
        <w:rPr>
          <w:rFonts w:cs="Times New Roman"/>
          <w:szCs w:val="26"/>
          <w:lang w:val="en-US"/>
        </w:rPr>
        <w:t xml:space="preserve">: </w:t>
      </w:r>
    </w:p>
    <w:p w14:paraId="435BD0CD" w14:textId="77777777" w:rsidR="00CD2BFA" w:rsidRPr="00C75D0B" w:rsidRDefault="00CD2BFA" w:rsidP="00035380">
      <w:pPr>
        <w:numPr>
          <w:ilvl w:val="2"/>
          <w:numId w:val="44"/>
        </w:numPr>
        <w:spacing w:line="360" w:lineRule="auto"/>
        <w:ind w:left="851" w:hanging="284"/>
        <w:rPr>
          <w:rFonts w:cs="Times New Roman"/>
          <w:szCs w:val="26"/>
          <w:lang w:val="en-US"/>
        </w:rPr>
      </w:pPr>
      <w:r w:rsidRPr="00C75D0B">
        <w:rPr>
          <w:rFonts w:cs="Times New Roman"/>
          <w:szCs w:val="26"/>
          <w:lang w:val="en-US"/>
        </w:rPr>
        <w:t xml:space="preserve">id (INT):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chính</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định</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w:t>
      </w:r>
    </w:p>
    <w:p w14:paraId="34662B3B" w14:textId="77777777" w:rsidR="00CD2BFA" w:rsidRPr="00C75D0B" w:rsidRDefault="00CD2BFA" w:rsidP="00035380">
      <w:pPr>
        <w:numPr>
          <w:ilvl w:val="2"/>
          <w:numId w:val="44"/>
        </w:numPr>
        <w:spacing w:line="360" w:lineRule="auto"/>
        <w:ind w:left="851" w:hanging="284"/>
        <w:rPr>
          <w:rFonts w:cs="Times New Roman"/>
          <w:szCs w:val="26"/>
          <w:lang w:val="en-US"/>
        </w:rPr>
      </w:pPr>
      <w:proofErr w:type="spellStart"/>
      <w:r w:rsidRPr="00C75D0B">
        <w:rPr>
          <w:rFonts w:cs="Times New Roman"/>
          <w:szCs w:val="26"/>
          <w:lang w:val="en-US"/>
        </w:rPr>
        <w:t>studentid</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20)):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định</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w:t>
      </w:r>
    </w:p>
    <w:p w14:paraId="4E953958" w14:textId="77777777" w:rsidR="00CD2BFA" w:rsidRPr="00C75D0B" w:rsidRDefault="00CD2BFA" w:rsidP="00035380">
      <w:pPr>
        <w:numPr>
          <w:ilvl w:val="2"/>
          <w:numId w:val="44"/>
        </w:numPr>
        <w:spacing w:line="360" w:lineRule="auto"/>
        <w:ind w:left="851" w:hanging="284"/>
        <w:rPr>
          <w:rFonts w:cs="Times New Roman"/>
          <w:szCs w:val="26"/>
          <w:lang w:val="en-US"/>
        </w:rPr>
      </w:pPr>
      <w:r w:rsidRPr="00C75D0B">
        <w:rPr>
          <w:rFonts w:cs="Times New Roman"/>
          <w:szCs w:val="26"/>
          <w:lang w:val="en-US"/>
        </w:rPr>
        <w:lastRenderedPageBreak/>
        <w:t>username (</w:t>
      </w:r>
      <w:proofErr w:type="gramStart"/>
      <w:r w:rsidRPr="00C75D0B">
        <w:rPr>
          <w:rFonts w:cs="Times New Roman"/>
          <w:szCs w:val="26"/>
          <w:lang w:val="en-US"/>
        </w:rPr>
        <w:t>VARCHAR(</w:t>
      </w:r>
      <w:proofErr w:type="gramEnd"/>
      <w:r w:rsidRPr="00C75D0B">
        <w:rPr>
          <w:rFonts w:cs="Times New Roman"/>
          <w:szCs w:val="26"/>
          <w:lang w:val="en-US"/>
        </w:rPr>
        <w:t xml:space="preserve">50)):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nhập</w:t>
      </w:r>
      <w:proofErr w:type="spellEnd"/>
      <w:r w:rsidRPr="00C75D0B">
        <w:rPr>
          <w:rFonts w:cs="Times New Roman"/>
          <w:szCs w:val="26"/>
          <w:lang w:val="en-US"/>
        </w:rPr>
        <w:t>.</w:t>
      </w:r>
    </w:p>
    <w:p w14:paraId="4DC5C6AD" w14:textId="77777777" w:rsidR="00CD2BFA" w:rsidRPr="00C75D0B" w:rsidRDefault="00CD2BFA" w:rsidP="00035380">
      <w:pPr>
        <w:numPr>
          <w:ilvl w:val="2"/>
          <w:numId w:val="44"/>
        </w:numPr>
        <w:spacing w:line="360" w:lineRule="auto"/>
        <w:ind w:left="851" w:hanging="284"/>
        <w:rPr>
          <w:rFonts w:cs="Times New Roman"/>
          <w:szCs w:val="26"/>
          <w:lang w:val="en-US"/>
        </w:rPr>
      </w:pPr>
      <w:r w:rsidRPr="00C75D0B">
        <w:rPr>
          <w:rFonts w:cs="Times New Roman"/>
          <w:szCs w:val="26"/>
          <w:lang w:val="en-US"/>
        </w:rPr>
        <w:t>email (</w:t>
      </w:r>
      <w:proofErr w:type="gramStart"/>
      <w:r w:rsidRPr="00C75D0B">
        <w:rPr>
          <w:rFonts w:cs="Times New Roman"/>
          <w:szCs w:val="26"/>
          <w:lang w:val="en-US"/>
        </w:rPr>
        <w:t>VARCHAR(</w:t>
      </w:r>
      <w:proofErr w:type="gramEnd"/>
      <w:r w:rsidRPr="00C75D0B">
        <w:rPr>
          <w:rFonts w:cs="Times New Roman"/>
          <w:szCs w:val="26"/>
          <w:lang w:val="en-US"/>
        </w:rPr>
        <w:t xml:space="preserve">100)): </w:t>
      </w:r>
      <w:proofErr w:type="spellStart"/>
      <w:r w:rsidRPr="00C75D0B">
        <w:rPr>
          <w:rFonts w:cs="Times New Roman"/>
          <w:szCs w:val="26"/>
          <w:lang w:val="en-US"/>
        </w:rPr>
        <w:t>Địa</w:t>
      </w:r>
      <w:proofErr w:type="spellEnd"/>
      <w:r w:rsidRPr="00C75D0B">
        <w:rPr>
          <w:rFonts w:cs="Times New Roman"/>
          <w:szCs w:val="26"/>
          <w:lang w:val="en-US"/>
        </w:rPr>
        <w:t xml:space="preserve"> </w:t>
      </w:r>
      <w:proofErr w:type="spellStart"/>
      <w:r w:rsidRPr="00C75D0B">
        <w:rPr>
          <w:rFonts w:cs="Times New Roman"/>
          <w:szCs w:val="26"/>
          <w:lang w:val="en-US"/>
        </w:rPr>
        <w:t>chỉ</w:t>
      </w:r>
      <w:proofErr w:type="spellEnd"/>
      <w:r w:rsidRPr="00C75D0B">
        <w:rPr>
          <w:rFonts w:cs="Times New Roman"/>
          <w:szCs w:val="26"/>
          <w:lang w:val="en-US"/>
        </w:rPr>
        <w:t xml:space="preserve"> email.</w:t>
      </w:r>
    </w:p>
    <w:p w14:paraId="3763AF4B" w14:textId="77777777" w:rsidR="00CD2BFA" w:rsidRPr="00C75D0B" w:rsidRDefault="00CD2BFA" w:rsidP="00035380">
      <w:pPr>
        <w:numPr>
          <w:ilvl w:val="2"/>
          <w:numId w:val="44"/>
        </w:numPr>
        <w:spacing w:line="360" w:lineRule="auto"/>
        <w:ind w:left="851" w:hanging="284"/>
        <w:rPr>
          <w:rFonts w:cs="Times New Roman"/>
          <w:szCs w:val="26"/>
          <w:lang w:val="en-US"/>
        </w:rPr>
      </w:pPr>
      <w:proofErr w:type="spellStart"/>
      <w:r w:rsidRPr="00C75D0B">
        <w:rPr>
          <w:rFonts w:cs="Times New Roman"/>
          <w:szCs w:val="26"/>
          <w:lang w:val="en-US"/>
        </w:rPr>
        <w:t>SoDienThoai</w:t>
      </w:r>
      <w:proofErr w:type="spellEnd"/>
      <w:r w:rsidRPr="00C75D0B">
        <w:rPr>
          <w:rFonts w:cs="Times New Roman"/>
          <w:szCs w:val="26"/>
          <w:lang w:val="en-US"/>
        </w:rPr>
        <w:t xml:space="preserve"> (</w:t>
      </w:r>
      <w:proofErr w:type="gramStart"/>
      <w:r w:rsidRPr="00C75D0B">
        <w:rPr>
          <w:rFonts w:cs="Times New Roman"/>
          <w:szCs w:val="26"/>
          <w:lang w:val="en-US"/>
        </w:rPr>
        <w:t>VARCHAR(</w:t>
      </w:r>
      <w:proofErr w:type="gramEnd"/>
      <w:r w:rsidRPr="00C75D0B">
        <w:rPr>
          <w:rFonts w:cs="Times New Roman"/>
          <w:szCs w:val="26"/>
          <w:lang w:val="en-US"/>
        </w:rPr>
        <w:t xml:space="preserve">11...)):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điện</w:t>
      </w:r>
      <w:proofErr w:type="spellEnd"/>
      <w:r w:rsidRPr="00C75D0B">
        <w:rPr>
          <w:rFonts w:cs="Times New Roman"/>
          <w:szCs w:val="26"/>
          <w:lang w:val="en-US"/>
        </w:rPr>
        <w:t xml:space="preserve"> </w:t>
      </w:r>
      <w:proofErr w:type="spellStart"/>
      <w:r w:rsidRPr="00C75D0B">
        <w:rPr>
          <w:rFonts w:cs="Times New Roman"/>
          <w:szCs w:val="26"/>
          <w:lang w:val="en-US"/>
        </w:rPr>
        <w:t>thoại</w:t>
      </w:r>
      <w:proofErr w:type="spellEnd"/>
      <w:r w:rsidRPr="00C75D0B">
        <w:rPr>
          <w:rFonts w:cs="Times New Roman"/>
          <w:szCs w:val="26"/>
          <w:lang w:val="en-US"/>
        </w:rPr>
        <w:t>.</w:t>
      </w:r>
    </w:p>
    <w:p w14:paraId="06489EED" w14:textId="77777777" w:rsidR="00CD2BFA" w:rsidRPr="00C75D0B" w:rsidRDefault="00CD2BFA" w:rsidP="00035380">
      <w:pPr>
        <w:numPr>
          <w:ilvl w:val="2"/>
          <w:numId w:val="44"/>
        </w:numPr>
        <w:spacing w:line="360" w:lineRule="auto"/>
        <w:ind w:left="851" w:hanging="284"/>
        <w:rPr>
          <w:rFonts w:cs="Times New Roman"/>
          <w:szCs w:val="26"/>
          <w:lang w:val="en-US"/>
        </w:rPr>
      </w:pPr>
      <w:proofErr w:type="spellStart"/>
      <w:r w:rsidRPr="00C75D0B">
        <w:rPr>
          <w:rFonts w:cs="Times New Roman"/>
          <w:szCs w:val="26"/>
          <w:lang w:val="en-US"/>
        </w:rPr>
        <w:t>NgaySinh</w:t>
      </w:r>
      <w:proofErr w:type="spellEnd"/>
      <w:r w:rsidRPr="00C75D0B">
        <w:rPr>
          <w:rFonts w:cs="Times New Roman"/>
          <w:szCs w:val="26"/>
          <w:lang w:val="en-US"/>
        </w:rPr>
        <w:t xml:space="preserve"> (DATE):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w:t>
      </w:r>
    </w:p>
    <w:p w14:paraId="2B0592EF" w14:textId="77777777" w:rsidR="00CD2BFA" w:rsidRPr="00C75D0B" w:rsidRDefault="00CD2BFA" w:rsidP="00035380">
      <w:pPr>
        <w:numPr>
          <w:ilvl w:val="2"/>
          <w:numId w:val="44"/>
        </w:numPr>
        <w:spacing w:line="360" w:lineRule="auto"/>
        <w:ind w:left="851" w:hanging="284"/>
        <w:rPr>
          <w:rFonts w:cs="Times New Roman"/>
          <w:szCs w:val="26"/>
          <w:lang w:val="en-US"/>
        </w:rPr>
      </w:pPr>
      <w:r w:rsidRPr="00C75D0B">
        <w:rPr>
          <w:rFonts w:cs="Times New Roman"/>
          <w:szCs w:val="26"/>
          <w:lang w:val="en-US"/>
        </w:rPr>
        <w:t>pass (</w:t>
      </w:r>
      <w:proofErr w:type="gramStart"/>
      <w:r w:rsidRPr="00C75D0B">
        <w:rPr>
          <w:rFonts w:cs="Times New Roman"/>
          <w:szCs w:val="26"/>
          <w:lang w:val="en-US"/>
        </w:rPr>
        <w:t>VARCHAR(</w:t>
      </w:r>
      <w:proofErr w:type="gramEnd"/>
      <w:r w:rsidRPr="00C75D0B">
        <w:rPr>
          <w:rFonts w:cs="Times New Roman"/>
          <w:szCs w:val="26"/>
          <w:lang w:val="en-US"/>
        </w:rPr>
        <w:t xml:space="preserve">100)): </w:t>
      </w:r>
      <w:proofErr w:type="spellStart"/>
      <w:r w:rsidRPr="00C75D0B">
        <w:rPr>
          <w:rFonts w:cs="Times New Roman"/>
          <w:szCs w:val="26"/>
          <w:lang w:val="en-US"/>
        </w:rPr>
        <w:t>Mật</w:t>
      </w:r>
      <w:proofErr w:type="spellEnd"/>
      <w:r w:rsidRPr="00C75D0B">
        <w:rPr>
          <w:rFonts w:cs="Times New Roman"/>
          <w:szCs w:val="26"/>
          <w:lang w:val="en-US"/>
        </w:rPr>
        <w:t xml:space="preserve"> </w:t>
      </w:r>
      <w:proofErr w:type="spellStart"/>
      <w:r w:rsidRPr="00C75D0B">
        <w:rPr>
          <w:rFonts w:cs="Times New Roman"/>
          <w:szCs w:val="26"/>
          <w:lang w:val="en-US"/>
        </w:rPr>
        <w:t>khẩu</w:t>
      </w:r>
      <w:proofErr w:type="spellEnd"/>
      <w:r w:rsidRPr="00C75D0B">
        <w:rPr>
          <w:rFonts w:cs="Times New Roman"/>
          <w:szCs w:val="26"/>
          <w:lang w:val="en-US"/>
        </w:rPr>
        <w:t>.</w:t>
      </w:r>
    </w:p>
    <w:p w14:paraId="0FE2B471" w14:textId="77777777" w:rsidR="00CD2BFA" w:rsidRPr="00C75D0B" w:rsidRDefault="00CD2BFA" w:rsidP="00035380">
      <w:pPr>
        <w:numPr>
          <w:ilvl w:val="2"/>
          <w:numId w:val="44"/>
        </w:numPr>
        <w:spacing w:line="360" w:lineRule="auto"/>
        <w:ind w:left="851" w:hanging="284"/>
        <w:rPr>
          <w:rFonts w:cs="Times New Roman"/>
          <w:szCs w:val="26"/>
          <w:lang w:val="en-US"/>
        </w:rPr>
      </w:pPr>
      <w:r w:rsidRPr="00C75D0B">
        <w:rPr>
          <w:rFonts w:cs="Times New Roman"/>
          <w:szCs w:val="26"/>
          <w:lang w:val="en-US"/>
        </w:rPr>
        <w:t>Role (</w:t>
      </w:r>
      <w:proofErr w:type="gramStart"/>
      <w:r w:rsidRPr="00C75D0B">
        <w:rPr>
          <w:rFonts w:cs="Times New Roman"/>
          <w:szCs w:val="26"/>
          <w:lang w:val="en-US"/>
        </w:rPr>
        <w:t>VARCHAR(</w:t>
      </w:r>
      <w:proofErr w:type="gramEnd"/>
      <w:r w:rsidRPr="00C75D0B">
        <w:rPr>
          <w:rFonts w:cs="Times New Roman"/>
          <w:szCs w:val="26"/>
          <w:lang w:val="en-US"/>
        </w:rPr>
        <w:t xml:space="preserve">100)): Vai </w:t>
      </w:r>
      <w:proofErr w:type="spellStart"/>
      <w:r w:rsidRPr="00C75D0B">
        <w:rPr>
          <w:rFonts w:cs="Times New Roman"/>
          <w:szCs w:val="26"/>
          <w:lang w:val="en-US"/>
        </w:rPr>
        <w:t>trò</w:t>
      </w:r>
      <w:proofErr w:type="spellEnd"/>
      <w:r w:rsidRPr="00C75D0B">
        <w:rPr>
          <w:rFonts w:cs="Times New Roman"/>
          <w:szCs w:val="26"/>
          <w:lang w:val="en-US"/>
        </w:rPr>
        <w:t xml:space="preserve"> (</w:t>
      </w:r>
      <w:proofErr w:type="spellStart"/>
      <w:r w:rsidRPr="00C75D0B">
        <w:rPr>
          <w:rFonts w:cs="Times New Roman"/>
          <w:szCs w:val="26"/>
          <w:lang w:val="en-US"/>
        </w:rPr>
        <w:t>quyền</w:t>
      </w:r>
      <w:proofErr w:type="spellEnd"/>
      <w:r w:rsidRPr="00C75D0B">
        <w:rPr>
          <w:rFonts w:cs="Times New Roman"/>
          <w:szCs w:val="26"/>
          <w:lang w:val="en-US"/>
        </w:rPr>
        <w:t xml:space="preserve"> </w:t>
      </w:r>
      <w:proofErr w:type="spellStart"/>
      <w:r w:rsidRPr="00C75D0B">
        <w:rPr>
          <w:rFonts w:cs="Times New Roman"/>
          <w:szCs w:val="26"/>
          <w:lang w:val="en-US"/>
        </w:rPr>
        <w:t>hạn</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w:t>
      </w:r>
    </w:p>
    <w:p w14:paraId="0038AAAF" w14:textId="4720DD4A" w:rsidR="00CD2BFA" w:rsidRPr="00C75D0B" w:rsidRDefault="00CD2BFA" w:rsidP="00035380">
      <w:pPr>
        <w:numPr>
          <w:ilvl w:val="1"/>
          <w:numId w:val="43"/>
        </w:numPr>
        <w:spacing w:line="360" w:lineRule="auto"/>
        <w:ind w:left="568" w:hanging="284"/>
        <w:rPr>
          <w:rFonts w:cs="Times New Roman"/>
          <w:szCs w:val="26"/>
          <w:lang w:val="en-US"/>
        </w:rPr>
      </w:pPr>
      <w:r w:rsidRPr="00C75D0B">
        <w:rPr>
          <w:rFonts w:cs="Times New Roman"/>
          <w:szCs w:val="26"/>
          <w:lang w:val="en-US"/>
        </w:rPr>
        <w:t xml:space="preserve">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nhập</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vai</w:t>
      </w:r>
      <w:proofErr w:type="spellEnd"/>
      <w:r w:rsidRPr="00C75D0B">
        <w:rPr>
          <w:rFonts w:cs="Times New Roman"/>
          <w:szCs w:val="26"/>
          <w:lang w:val="en-US"/>
        </w:rPr>
        <w:t xml:space="preserve"> </w:t>
      </w:r>
      <w:proofErr w:type="spellStart"/>
      <w:r w:rsidRPr="00C75D0B">
        <w:rPr>
          <w:rFonts w:cs="Times New Roman"/>
          <w:szCs w:val="26"/>
          <w:lang w:val="en-US"/>
        </w:rPr>
        <w:t>trò</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w:t>
      </w:r>
    </w:p>
    <w:p w14:paraId="18F8A251" w14:textId="77777777" w:rsidR="00CD2BFA" w:rsidRPr="00C75D0B" w:rsidRDefault="00CD2BFA" w:rsidP="00CD2BFA">
      <w:pPr>
        <w:spacing w:line="360" w:lineRule="auto"/>
        <w:ind w:firstLine="0"/>
        <w:rPr>
          <w:rFonts w:cs="Times New Roman"/>
          <w:b/>
          <w:bCs/>
          <w:szCs w:val="26"/>
          <w:lang w:val="en-US"/>
        </w:rPr>
      </w:pPr>
      <w:r w:rsidRPr="00C75D0B">
        <w:rPr>
          <w:rFonts w:cs="Times New Roman"/>
          <w:b/>
          <w:bCs/>
          <w:szCs w:val="26"/>
          <w:lang w:val="en-US"/>
        </w:rPr>
        <w:t xml:space="preserve">2. </w:t>
      </w:r>
      <w:proofErr w:type="spellStart"/>
      <w:r w:rsidRPr="00C75D0B">
        <w:rPr>
          <w:rFonts w:cs="Times New Roman"/>
          <w:b/>
          <w:bCs/>
          <w:szCs w:val="26"/>
          <w:lang w:val="en-US"/>
        </w:rPr>
        <w:t>Mối</w:t>
      </w:r>
      <w:proofErr w:type="spellEnd"/>
      <w:r w:rsidRPr="00C75D0B">
        <w:rPr>
          <w:rFonts w:cs="Times New Roman"/>
          <w:b/>
          <w:bCs/>
          <w:szCs w:val="26"/>
          <w:lang w:val="en-US"/>
        </w:rPr>
        <w:t xml:space="preserve"> </w:t>
      </w:r>
      <w:proofErr w:type="spellStart"/>
      <w:r w:rsidRPr="00C75D0B">
        <w:rPr>
          <w:rFonts w:cs="Times New Roman"/>
          <w:b/>
          <w:bCs/>
          <w:szCs w:val="26"/>
          <w:lang w:val="en-US"/>
        </w:rPr>
        <w:t>quan</w:t>
      </w:r>
      <w:proofErr w:type="spellEnd"/>
      <w:r w:rsidRPr="00C75D0B">
        <w:rPr>
          <w:rFonts w:cs="Times New Roman"/>
          <w:b/>
          <w:bCs/>
          <w:szCs w:val="26"/>
          <w:lang w:val="en-US"/>
        </w:rPr>
        <w:t xml:space="preserve"> </w:t>
      </w:r>
      <w:proofErr w:type="spellStart"/>
      <w:r w:rsidRPr="00C75D0B">
        <w:rPr>
          <w:rFonts w:cs="Times New Roman"/>
          <w:b/>
          <w:bCs/>
          <w:szCs w:val="26"/>
          <w:lang w:val="en-US"/>
        </w:rPr>
        <w:t>hệ</w:t>
      </w:r>
      <w:proofErr w:type="spellEnd"/>
      <w:r w:rsidRPr="00C75D0B">
        <w:rPr>
          <w:rFonts w:cs="Times New Roman"/>
          <w:b/>
          <w:bCs/>
          <w:szCs w:val="26"/>
          <w:lang w:val="en-US"/>
        </w:rPr>
        <w:t xml:space="preserve"> </w:t>
      </w:r>
      <w:proofErr w:type="spellStart"/>
      <w:r w:rsidRPr="00C75D0B">
        <w:rPr>
          <w:rFonts w:cs="Times New Roman"/>
          <w:b/>
          <w:bCs/>
          <w:szCs w:val="26"/>
          <w:lang w:val="en-US"/>
        </w:rPr>
        <w:t>giữa</w:t>
      </w:r>
      <w:proofErr w:type="spellEnd"/>
      <w:r w:rsidRPr="00C75D0B">
        <w:rPr>
          <w:rFonts w:cs="Times New Roman"/>
          <w:b/>
          <w:bCs/>
          <w:szCs w:val="26"/>
          <w:lang w:val="en-US"/>
        </w:rPr>
        <w:t xml:space="preserve"> </w:t>
      </w:r>
      <w:proofErr w:type="spellStart"/>
      <w:r w:rsidRPr="00C75D0B">
        <w:rPr>
          <w:rFonts w:cs="Times New Roman"/>
          <w:b/>
          <w:bCs/>
          <w:szCs w:val="26"/>
          <w:lang w:val="en-US"/>
        </w:rPr>
        <w:t>các</w:t>
      </w:r>
      <w:proofErr w:type="spellEnd"/>
      <w:r w:rsidRPr="00C75D0B">
        <w:rPr>
          <w:rFonts w:cs="Times New Roman"/>
          <w:b/>
          <w:bCs/>
          <w:szCs w:val="26"/>
          <w:lang w:val="en-US"/>
        </w:rPr>
        <w:t xml:space="preserve"> </w:t>
      </w:r>
      <w:proofErr w:type="spellStart"/>
      <w:r w:rsidRPr="00C75D0B">
        <w:rPr>
          <w:rFonts w:cs="Times New Roman"/>
          <w:b/>
          <w:bCs/>
          <w:szCs w:val="26"/>
          <w:lang w:val="en-US"/>
        </w:rPr>
        <w:t>bảng</w:t>
      </w:r>
      <w:proofErr w:type="spellEnd"/>
    </w:p>
    <w:p w14:paraId="1577AD62" w14:textId="77777777" w:rsidR="00CD2BFA" w:rsidRPr="00C75D0B" w:rsidRDefault="00CD2BFA" w:rsidP="00035380">
      <w:pPr>
        <w:numPr>
          <w:ilvl w:val="0"/>
          <w:numId w:val="45"/>
        </w:numPr>
        <w:spacing w:line="360" w:lineRule="auto"/>
        <w:ind w:left="568" w:hanging="284"/>
        <w:rPr>
          <w:rFonts w:cs="Times New Roman"/>
          <w:szCs w:val="26"/>
          <w:lang w:val="en-US"/>
        </w:rPr>
      </w:pPr>
      <w:proofErr w:type="spellStart"/>
      <w:r w:rsidRPr="00C75D0B">
        <w:rPr>
          <w:rFonts w:cs="Times New Roman"/>
          <w:b/>
          <w:bCs/>
          <w:szCs w:val="26"/>
          <w:lang w:val="en-US"/>
        </w:rPr>
        <w:t>Mối</w:t>
      </w:r>
      <w:proofErr w:type="spellEnd"/>
      <w:r w:rsidRPr="00C75D0B">
        <w:rPr>
          <w:rFonts w:cs="Times New Roman"/>
          <w:b/>
          <w:bCs/>
          <w:szCs w:val="26"/>
          <w:lang w:val="en-US"/>
        </w:rPr>
        <w:t xml:space="preserve"> </w:t>
      </w:r>
      <w:proofErr w:type="spellStart"/>
      <w:r w:rsidRPr="00C75D0B">
        <w:rPr>
          <w:rFonts w:cs="Times New Roman"/>
          <w:b/>
          <w:bCs/>
          <w:szCs w:val="26"/>
          <w:lang w:val="en-US"/>
        </w:rPr>
        <w:t>quan</w:t>
      </w:r>
      <w:proofErr w:type="spellEnd"/>
      <w:r w:rsidRPr="00C75D0B">
        <w:rPr>
          <w:rFonts w:cs="Times New Roman"/>
          <w:b/>
          <w:bCs/>
          <w:szCs w:val="26"/>
          <w:lang w:val="en-US"/>
        </w:rPr>
        <w:t xml:space="preserve"> </w:t>
      </w:r>
      <w:proofErr w:type="spellStart"/>
      <w:r w:rsidRPr="00C75D0B">
        <w:rPr>
          <w:rFonts w:cs="Times New Roman"/>
          <w:b/>
          <w:bCs/>
          <w:szCs w:val="26"/>
          <w:lang w:val="en-US"/>
        </w:rPr>
        <w:t>hệ</w:t>
      </w:r>
      <w:proofErr w:type="spellEnd"/>
      <w:r w:rsidRPr="00C75D0B">
        <w:rPr>
          <w:rFonts w:cs="Times New Roman"/>
          <w:b/>
          <w:bCs/>
          <w:szCs w:val="26"/>
          <w:lang w:val="en-US"/>
        </w:rPr>
        <w:t xml:space="preserve"> 1-n</w:t>
      </w:r>
      <w:r w:rsidRPr="00C75D0B">
        <w:rPr>
          <w:rFonts w:cs="Times New Roman"/>
          <w:szCs w:val="26"/>
          <w:lang w:val="en-US"/>
        </w:rPr>
        <w:t xml:space="preserve">: </w:t>
      </w:r>
    </w:p>
    <w:p w14:paraId="2B43540A"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support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support_khoahoc</w:t>
      </w:r>
      <w:proofErr w:type="spellEnd"/>
      <w:r w:rsidRPr="00C75D0B">
        <w:rPr>
          <w:rFonts w:cs="Times New Roman"/>
          <w:szCs w:val="26"/>
          <w:lang w:val="en-US"/>
        </w:rPr>
        <w:t xml:space="preserve"> qua </w:t>
      </w:r>
      <w:proofErr w:type="spellStart"/>
      <w:r w:rsidRPr="00C75D0B">
        <w:rPr>
          <w:rFonts w:cs="Times New Roman"/>
          <w:szCs w:val="26"/>
          <w:lang w:val="en-US"/>
        </w:rPr>
        <w:t>MaSupport</w:t>
      </w:r>
      <w:proofErr w:type="spellEnd"/>
      <w:r w:rsidRPr="00C75D0B">
        <w:rPr>
          <w:rFonts w:cs="Times New Roman"/>
          <w:szCs w:val="26"/>
          <w:lang w:val="en-US"/>
        </w:rPr>
        <w:t xml:space="preserve">, </w:t>
      </w:r>
      <w:proofErr w:type="spellStart"/>
      <w:r w:rsidRPr="00C75D0B">
        <w:rPr>
          <w:rFonts w:cs="Times New Roman"/>
          <w:szCs w:val="26"/>
          <w:lang w:val="en-US"/>
        </w:rPr>
        <w:t>nghĩa</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50FBBB96"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support_khoahoc</w:t>
      </w:r>
      <w:proofErr w:type="spellEnd"/>
      <w:r w:rsidRPr="00C75D0B">
        <w:rPr>
          <w:rFonts w:cs="Times New Roman"/>
          <w:szCs w:val="26"/>
          <w:lang w:val="en-US"/>
        </w:rPr>
        <w:t xml:space="preserve"> qua </w:t>
      </w:r>
      <w:proofErr w:type="spellStart"/>
      <w:r w:rsidRPr="00C75D0B">
        <w:rPr>
          <w:rFonts w:cs="Times New Roman"/>
          <w:szCs w:val="26"/>
          <w:lang w:val="en-US"/>
        </w:rPr>
        <w:t>MaKhoaHoc</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w:t>
      </w:r>
    </w:p>
    <w:p w14:paraId="64583F22"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sinhvien</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student_khoahoc</w:t>
      </w:r>
      <w:proofErr w:type="spellEnd"/>
      <w:r w:rsidRPr="00C75D0B">
        <w:rPr>
          <w:rFonts w:cs="Times New Roman"/>
          <w:szCs w:val="26"/>
          <w:lang w:val="en-US"/>
        </w:rPr>
        <w:t xml:space="preserve"> qua </w:t>
      </w: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287AECCB"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student_khoahoc</w:t>
      </w:r>
      <w:proofErr w:type="spellEnd"/>
      <w:r w:rsidRPr="00C75D0B">
        <w:rPr>
          <w:rFonts w:cs="Times New Roman"/>
          <w:szCs w:val="26"/>
          <w:lang w:val="en-US"/>
        </w:rPr>
        <w:t xml:space="preserve"> qua </w:t>
      </w:r>
      <w:proofErr w:type="spellStart"/>
      <w:r w:rsidRPr="00C75D0B">
        <w:rPr>
          <w:rFonts w:cs="Times New Roman"/>
          <w:szCs w:val="26"/>
          <w:lang w:val="en-US"/>
        </w:rPr>
        <w:t>MaKhoaHoc</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w:t>
      </w:r>
    </w:p>
    <w:p w14:paraId="0EDB01BD"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sinhvien</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ketqua</w:t>
      </w:r>
      <w:proofErr w:type="spellEnd"/>
      <w:r w:rsidRPr="00C75D0B">
        <w:rPr>
          <w:rFonts w:cs="Times New Roman"/>
          <w:szCs w:val="26"/>
          <w:lang w:val="en-US"/>
        </w:rPr>
        <w:t xml:space="preserve"> qua </w:t>
      </w:r>
      <w:proofErr w:type="spellStart"/>
      <w:r w:rsidRPr="00C75D0B">
        <w:rPr>
          <w:rFonts w:cs="Times New Roman"/>
          <w:szCs w:val="26"/>
          <w:lang w:val="en-US"/>
        </w:rPr>
        <w:t>MaSinhVien</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w:t>
      </w:r>
    </w:p>
    <w:p w14:paraId="02DE68E9"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ketqua</w:t>
      </w:r>
      <w:proofErr w:type="spellEnd"/>
      <w:r w:rsidRPr="00C75D0B">
        <w:rPr>
          <w:rFonts w:cs="Times New Roman"/>
          <w:szCs w:val="26"/>
          <w:lang w:val="en-US"/>
        </w:rPr>
        <w:t xml:space="preserve"> qua </w:t>
      </w:r>
      <w:proofErr w:type="spellStart"/>
      <w:r w:rsidRPr="00C75D0B">
        <w:rPr>
          <w:rFonts w:cs="Times New Roman"/>
          <w:szCs w:val="26"/>
          <w:lang w:val="en-US"/>
        </w:rPr>
        <w:t>MaKhoaHoc</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w:t>
      </w:r>
    </w:p>
    <w:p w14:paraId="296B5D6E" w14:textId="77777777" w:rsidR="00CD2BFA" w:rsidRPr="00C75D0B" w:rsidRDefault="00CD2BFA" w:rsidP="00035380">
      <w:pPr>
        <w:numPr>
          <w:ilvl w:val="0"/>
          <w:numId w:val="45"/>
        </w:numPr>
        <w:spacing w:line="360" w:lineRule="auto"/>
        <w:ind w:left="568" w:hanging="284"/>
        <w:rPr>
          <w:rFonts w:cs="Times New Roman"/>
          <w:szCs w:val="26"/>
          <w:lang w:val="en-US"/>
        </w:rPr>
      </w:pPr>
      <w:proofErr w:type="spellStart"/>
      <w:r w:rsidRPr="00C75D0B">
        <w:rPr>
          <w:rFonts w:cs="Times New Roman"/>
          <w:b/>
          <w:bCs/>
          <w:szCs w:val="26"/>
          <w:lang w:val="en-US"/>
        </w:rPr>
        <w:t>Mối</w:t>
      </w:r>
      <w:proofErr w:type="spellEnd"/>
      <w:r w:rsidRPr="00C75D0B">
        <w:rPr>
          <w:rFonts w:cs="Times New Roman"/>
          <w:b/>
          <w:bCs/>
          <w:szCs w:val="26"/>
          <w:lang w:val="en-US"/>
        </w:rPr>
        <w:t xml:space="preserve"> </w:t>
      </w:r>
      <w:proofErr w:type="spellStart"/>
      <w:r w:rsidRPr="00C75D0B">
        <w:rPr>
          <w:rFonts w:cs="Times New Roman"/>
          <w:b/>
          <w:bCs/>
          <w:szCs w:val="26"/>
          <w:lang w:val="en-US"/>
        </w:rPr>
        <w:t>quan</w:t>
      </w:r>
      <w:proofErr w:type="spellEnd"/>
      <w:r w:rsidRPr="00C75D0B">
        <w:rPr>
          <w:rFonts w:cs="Times New Roman"/>
          <w:b/>
          <w:bCs/>
          <w:szCs w:val="26"/>
          <w:lang w:val="en-US"/>
        </w:rPr>
        <w:t xml:space="preserve"> </w:t>
      </w:r>
      <w:proofErr w:type="spellStart"/>
      <w:r w:rsidRPr="00C75D0B">
        <w:rPr>
          <w:rFonts w:cs="Times New Roman"/>
          <w:b/>
          <w:bCs/>
          <w:szCs w:val="26"/>
          <w:lang w:val="en-US"/>
        </w:rPr>
        <w:t>hệ</w:t>
      </w:r>
      <w:proofErr w:type="spellEnd"/>
      <w:r w:rsidRPr="00C75D0B">
        <w:rPr>
          <w:rFonts w:cs="Times New Roman"/>
          <w:b/>
          <w:bCs/>
          <w:szCs w:val="26"/>
          <w:lang w:val="en-US"/>
        </w:rPr>
        <w:t xml:space="preserve"> n-n</w:t>
      </w:r>
      <w:r w:rsidRPr="00C75D0B">
        <w:rPr>
          <w:rFonts w:cs="Times New Roman"/>
          <w:szCs w:val="26"/>
          <w:lang w:val="en-US"/>
        </w:rPr>
        <w:t xml:space="preserve">: </w:t>
      </w:r>
    </w:p>
    <w:p w14:paraId="16EC13F1" w14:textId="77777777" w:rsidR="00CD2BFA"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nhiều-nhiều</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support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 xml:space="preserve"> </w:t>
      </w:r>
      <w:proofErr w:type="spellStart"/>
      <w:r w:rsidRPr="00C75D0B">
        <w:rPr>
          <w:rFonts w:cs="Times New Roman"/>
          <w:szCs w:val="26"/>
          <w:lang w:val="en-US"/>
        </w:rPr>
        <w:t>được</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qua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trung</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support_khoahoc</w:t>
      </w:r>
      <w:proofErr w:type="spellEnd"/>
      <w:r w:rsidRPr="00C75D0B">
        <w:rPr>
          <w:rFonts w:cs="Times New Roman"/>
          <w:szCs w:val="26"/>
          <w:lang w:val="en-US"/>
        </w:rPr>
        <w:t>.</w:t>
      </w:r>
    </w:p>
    <w:p w14:paraId="37A0BFA5" w14:textId="76AA8A69" w:rsidR="003C477C" w:rsidRPr="00C75D0B" w:rsidRDefault="00CD2BFA" w:rsidP="00035380">
      <w:pPr>
        <w:numPr>
          <w:ilvl w:val="1"/>
          <w:numId w:val="46"/>
        </w:numPr>
        <w:spacing w:line="360" w:lineRule="auto"/>
        <w:ind w:left="851" w:hanging="284"/>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nhiều-nhiều</w:t>
      </w:r>
      <w:proofErr w:type="spellEnd"/>
      <w:r w:rsidRPr="00C75D0B">
        <w:rPr>
          <w:rFonts w:cs="Times New Roman"/>
          <w:szCs w:val="26"/>
          <w:lang w:val="en-US"/>
        </w:rPr>
        <w:t xml:space="preserve"> </w:t>
      </w:r>
      <w:proofErr w:type="spellStart"/>
      <w:r w:rsidRPr="00C75D0B">
        <w:rPr>
          <w:rFonts w:cs="Times New Roman"/>
          <w:szCs w:val="26"/>
          <w:lang w:val="en-US"/>
        </w:rPr>
        <w:t>giữa</w:t>
      </w:r>
      <w:proofErr w:type="spellEnd"/>
      <w:r w:rsidRPr="00C75D0B">
        <w:rPr>
          <w:rFonts w:cs="Times New Roman"/>
          <w:szCs w:val="26"/>
          <w:lang w:val="en-US"/>
        </w:rPr>
        <w:t xml:space="preserve"> </w:t>
      </w:r>
      <w:proofErr w:type="spellStart"/>
      <w:r w:rsidRPr="00C75D0B">
        <w:rPr>
          <w:rFonts w:cs="Times New Roman"/>
          <w:szCs w:val="26"/>
          <w:lang w:val="en-US"/>
        </w:rPr>
        <w:t>sinhvien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khoahoc</w:t>
      </w:r>
      <w:proofErr w:type="spellEnd"/>
      <w:r w:rsidRPr="00C75D0B">
        <w:rPr>
          <w:rFonts w:cs="Times New Roman"/>
          <w:szCs w:val="26"/>
          <w:lang w:val="en-US"/>
        </w:rPr>
        <w:t xml:space="preserve"> </w:t>
      </w:r>
      <w:proofErr w:type="spellStart"/>
      <w:r w:rsidRPr="00C75D0B">
        <w:rPr>
          <w:rFonts w:cs="Times New Roman"/>
          <w:szCs w:val="26"/>
          <w:lang w:val="en-US"/>
        </w:rPr>
        <w:t>được</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qua </w:t>
      </w:r>
      <w:proofErr w:type="spellStart"/>
      <w:r w:rsidRPr="00C75D0B">
        <w:rPr>
          <w:rFonts w:cs="Times New Roman"/>
          <w:szCs w:val="26"/>
          <w:lang w:val="en-US"/>
        </w:rPr>
        <w:t>bảng</w:t>
      </w:r>
      <w:proofErr w:type="spellEnd"/>
      <w:r w:rsidRPr="00C75D0B">
        <w:rPr>
          <w:rFonts w:cs="Times New Roman"/>
          <w:szCs w:val="26"/>
          <w:lang w:val="en-US"/>
        </w:rPr>
        <w:t xml:space="preserve"> </w:t>
      </w:r>
      <w:proofErr w:type="spellStart"/>
      <w:r w:rsidRPr="00C75D0B">
        <w:rPr>
          <w:rFonts w:cs="Times New Roman"/>
          <w:szCs w:val="26"/>
          <w:lang w:val="en-US"/>
        </w:rPr>
        <w:t>trung</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student_khoahoc</w:t>
      </w:r>
      <w:proofErr w:type="spellEnd"/>
      <w:r w:rsidRPr="00C75D0B">
        <w:rPr>
          <w:rFonts w:cs="Times New Roman"/>
          <w:szCs w:val="26"/>
          <w:lang w:val="en-US"/>
        </w:rPr>
        <w:t>.</w:t>
      </w:r>
    </w:p>
    <w:p w14:paraId="756D3004" w14:textId="1021BBE7" w:rsidR="003C477C" w:rsidRPr="00C75D0B" w:rsidRDefault="003C477C" w:rsidP="003C477C">
      <w:pPr>
        <w:spacing w:line="360" w:lineRule="auto"/>
        <w:ind w:firstLine="0"/>
        <w:outlineLvl w:val="3"/>
        <w:rPr>
          <w:rFonts w:cs="Times New Roman"/>
          <w:b/>
          <w:bCs/>
          <w:szCs w:val="26"/>
        </w:rPr>
      </w:pPr>
      <w:r w:rsidRPr="00C75D0B">
        <w:rPr>
          <w:rFonts w:cs="Times New Roman"/>
          <w:b/>
          <w:bCs/>
          <w:szCs w:val="26"/>
        </w:rPr>
        <w:t xml:space="preserve">2.4.2.2 </w:t>
      </w:r>
      <w:r w:rsidR="00195396" w:rsidRPr="00C75D0B">
        <w:rPr>
          <w:rFonts w:cs="Times New Roman"/>
          <w:b/>
          <w:bCs/>
          <w:szCs w:val="26"/>
        </w:rPr>
        <w:t>Các Collection trong NoSql</w:t>
      </w:r>
    </w:p>
    <w:p w14:paraId="527DA54C" w14:textId="2372A764" w:rsidR="00AF525A" w:rsidRPr="00C75D0B" w:rsidRDefault="00AF525A" w:rsidP="00AF525A">
      <w:pPr>
        <w:spacing w:line="360" w:lineRule="auto"/>
        <w:ind w:firstLine="0"/>
        <w:rPr>
          <w:rFonts w:cs="Times New Roman"/>
          <w:b/>
          <w:bCs/>
          <w:szCs w:val="26"/>
          <w:lang w:val="en-US"/>
        </w:rPr>
      </w:pPr>
      <w:proofErr w:type="spellStart"/>
      <w:r w:rsidRPr="00C75D0B">
        <w:rPr>
          <w:rFonts w:cs="Times New Roman"/>
          <w:b/>
          <w:bCs/>
          <w:szCs w:val="26"/>
          <w:lang w:val="en-US"/>
        </w:rPr>
        <w:t>Mối</w:t>
      </w:r>
      <w:proofErr w:type="spellEnd"/>
      <w:r w:rsidRPr="00C75D0B">
        <w:rPr>
          <w:rFonts w:cs="Times New Roman"/>
          <w:b/>
          <w:bCs/>
          <w:szCs w:val="26"/>
          <w:lang w:val="en-US"/>
        </w:rPr>
        <w:t xml:space="preserve"> </w:t>
      </w:r>
      <w:proofErr w:type="spellStart"/>
      <w:r w:rsidRPr="00C75D0B">
        <w:rPr>
          <w:rFonts w:cs="Times New Roman"/>
          <w:b/>
          <w:bCs/>
          <w:szCs w:val="26"/>
          <w:lang w:val="en-US"/>
        </w:rPr>
        <w:t>quan</w:t>
      </w:r>
      <w:proofErr w:type="spellEnd"/>
      <w:r w:rsidRPr="00C75D0B">
        <w:rPr>
          <w:rFonts w:cs="Times New Roman"/>
          <w:b/>
          <w:bCs/>
          <w:szCs w:val="26"/>
          <w:lang w:val="en-US"/>
        </w:rPr>
        <w:t xml:space="preserve"> </w:t>
      </w:r>
      <w:proofErr w:type="spellStart"/>
      <w:r w:rsidRPr="00C75D0B">
        <w:rPr>
          <w:rFonts w:cs="Times New Roman"/>
          <w:b/>
          <w:bCs/>
          <w:szCs w:val="26"/>
          <w:lang w:val="en-US"/>
        </w:rPr>
        <w:t>hệ</w:t>
      </w:r>
      <w:proofErr w:type="spellEnd"/>
      <w:r w:rsidRPr="00C75D0B">
        <w:rPr>
          <w:rFonts w:cs="Times New Roman"/>
          <w:b/>
          <w:bCs/>
          <w:szCs w:val="26"/>
          <w:lang w:val="en-US"/>
        </w:rPr>
        <w:t xml:space="preserve"> </w:t>
      </w:r>
      <w:proofErr w:type="spellStart"/>
      <w:r w:rsidRPr="00C75D0B">
        <w:rPr>
          <w:rFonts w:cs="Times New Roman"/>
          <w:b/>
          <w:bCs/>
          <w:szCs w:val="26"/>
          <w:lang w:val="en-US"/>
        </w:rPr>
        <w:t>giữa</w:t>
      </w:r>
      <w:proofErr w:type="spellEnd"/>
      <w:r w:rsidRPr="00C75D0B">
        <w:rPr>
          <w:rFonts w:cs="Times New Roman"/>
          <w:b/>
          <w:bCs/>
          <w:szCs w:val="26"/>
          <w:lang w:val="en-US"/>
        </w:rPr>
        <w:t xml:space="preserve"> </w:t>
      </w:r>
      <w:proofErr w:type="spellStart"/>
      <w:r w:rsidRPr="00C75D0B">
        <w:rPr>
          <w:rFonts w:cs="Times New Roman"/>
          <w:b/>
          <w:bCs/>
          <w:szCs w:val="26"/>
          <w:lang w:val="en-US"/>
        </w:rPr>
        <w:t>các</w:t>
      </w:r>
      <w:proofErr w:type="spellEnd"/>
      <w:r w:rsidRPr="00C75D0B">
        <w:rPr>
          <w:rFonts w:cs="Times New Roman"/>
          <w:b/>
          <w:bCs/>
          <w:szCs w:val="26"/>
          <w:lang w:val="en-US"/>
        </w:rPr>
        <w:t xml:space="preserve"> collection</w:t>
      </w:r>
    </w:p>
    <w:p w14:paraId="393B25FB" w14:textId="77777777" w:rsidR="00AF525A" w:rsidRPr="00C75D0B" w:rsidRDefault="00AF525A" w:rsidP="00AF525A">
      <w:pPr>
        <w:spacing w:line="360" w:lineRule="auto"/>
        <w:ind w:firstLine="0"/>
        <w:rPr>
          <w:rFonts w:cs="Times New Roman"/>
          <w:szCs w:val="26"/>
          <w:lang w:val="en-US"/>
        </w:rPr>
      </w:pPr>
      <w:proofErr w:type="spellStart"/>
      <w:r w:rsidRPr="00C75D0B">
        <w:rPr>
          <w:rFonts w:cs="Times New Roman"/>
          <w:szCs w:val="26"/>
          <w:lang w:val="en-US"/>
        </w:rPr>
        <w:lastRenderedPageBreak/>
        <w:t>Cơ</w:t>
      </w:r>
      <w:proofErr w:type="spellEnd"/>
      <w:r w:rsidRPr="00C75D0B">
        <w:rPr>
          <w:rFonts w:cs="Times New Roman"/>
          <w:szCs w:val="26"/>
          <w:lang w:val="en-US"/>
        </w:rPr>
        <w:t xml:space="preserve"> </w:t>
      </w:r>
      <w:proofErr w:type="spellStart"/>
      <w:r w:rsidRPr="00C75D0B">
        <w:rPr>
          <w:rFonts w:cs="Times New Roman"/>
          <w:szCs w:val="26"/>
          <w:lang w:val="en-US"/>
        </w:rPr>
        <w:t>sở</w:t>
      </w:r>
      <w:proofErr w:type="spellEnd"/>
      <w:r w:rsidRPr="00C75D0B">
        <w:rPr>
          <w:rFonts w:cs="Times New Roman"/>
          <w:szCs w:val="26"/>
          <w:lang w:val="en-US"/>
        </w:rPr>
        <w:t xml:space="preserve"> </w:t>
      </w:r>
      <w:proofErr w:type="spellStart"/>
      <w:r w:rsidRPr="00C75D0B">
        <w:rPr>
          <w:rFonts w:cs="Times New Roman"/>
          <w:szCs w:val="26"/>
          <w:lang w:val="en-US"/>
        </w:rPr>
        <w:t>dữ</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NoSQL </w:t>
      </w:r>
      <w:proofErr w:type="spellStart"/>
      <w:r w:rsidRPr="00C75D0B">
        <w:rPr>
          <w:rFonts w:cs="Times New Roman"/>
          <w:szCs w:val="26"/>
          <w:lang w:val="en-US"/>
        </w:rPr>
        <w:t>của</w:t>
      </w:r>
      <w:proofErr w:type="spellEnd"/>
      <w:r w:rsidRPr="00C75D0B">
        <w:rPr>
          <w:rFonts w:cs="Times New Roman"/>
          <w:szCs w:val="26"/>
          <w:lang w:val="en-US"/>
        </w:rPr>
        <w:t xml:space="preserve"> MongoDB </w:t>
      </w:r>
      <w:proofErr w:type="spellStart"/>
      <w:r w:rsidRPr="00C75D0B">
        <w:rPr>
          <w:rFonts w:cs="Times New Roman"/>
          <w:szCs w:val="26"/>
          <w:lang w:val="en-US"/>
        </w:rPr>
        <w:t>không</w:t>
      </w:r>
      <w:proofErr w:type="spellEnd"/>
      <w:r w:rsidRPr="00C75D0B">
        <w:rPr>
          <w:rFonts w:cs="Times New Roman"/>
          <w:szCs w:val="26"/>
          <w:lang w:val="en-US"/>
        </w:rPr>
        <w:t xml:space="preserve"> </w:t>
      </w:r>
      <w:proofErr w:type="spellStart"/>
      <w:r w:rsidRPr="00C75D0B">
        <w:rPr>
          <w:rFonts w:cs="Times New Roman"/>
          <w:szCs w:val="26"/>
          <w:lang w:val="en-US"/>
        </w:rPr>
        <w:t>sử</w:t>
      </w:r>
      <w:proofErr w:type="spellEnd"/>
      <w:r w:rsidRPr="00C75D0B">
        <w:rPr>
          <w:rFonts w:cs="Times New Roman"/>
          <w:szCs w:val="26"/>
          <w:lang w:val="en-US"/>
        </w:rPr>
        <w:t xml:space="preserve"> </w:t>
      </w:r>
      <w:proofErr w:type="spellStart"/>
      <w:r w:rsidRPr="00C75D0B">
        <w:rPr>
          <w:rFonts w:cs="Times New Roman"/>
          <w:szCs w:val="26"/>
          <w:lang w:val="en-US"/>
        </w:rPr>
        <w:t>dụng</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ngoại</w:t>
      </w:r>
      <w:proofErr w:type="spellEnd"/>
      <w:r w:rsidRPr="00C75D0B">
        <w:rPr>
          <w:rFonts w:cs="Times New Roman"/>
          <w:szCs w:val="26"/>
          <w:lang w:val="en-US"/>
        </w:rPr>
        <w:t xml:space="preserve"> </w:t>
      </w:r>
      <w:proofErr w:type="spellStart"/>
      <w:r w:rsidRPr="00C75D0B">
        <w:rPr>
          <w:rFonts w:cs="Times New Roman"/>
          <w:szCs w:val="26"/>
          <w:lang w:val="en-US"/>
        </w:rPr>
        <w:t>như</w:t>
      </w:r>
      <w:proofErr w:type="spellEnd"/>
      <w:r w:rsidRPr="00C75D0B">
        <w:rPr>
          <w:rFonts w:cs="Times New Roman"/>
          <w:szCs w:val="26"/>
          <w:lang w:val="en-US"/>
        </w:rPr>
        <w:t xml:space="preserve"> </w:t>
      </w:r>
      <w:proofErr w:type="spellStart"/>
      <w:r w:rsidRPr="00C75D0B">
        <w:rPr>
          <w:rFonts w:cs="Times New Roman"/>
          <w:szCs w:val="26"/>
          <w:lang w:val="en-US"/>
        </w:rPr>
        <w:t>cơ</w:t>
      </w:r>
      <w:proofErr w:type="spellEnd"/>
      <w:r w:rsidRPr="00C75D0B">
        <w:rPr>
          <w:rFonts w:cs="Times New Roman"/>
          <w:szCs w:val="26"/>
          <w:lang w:val="en-US"/>
        </w:rPr>
        <w:t xml:space="preserve"> </w:t>
      </w:r>
      <w:proofErr w:type="spellStart"/>
      <w:r w:rsidRPr="00C75D0B">
        <w:rPr>
          <w:rFonts w:cs="Times New Roman"/>
          <w:szCs w:val="26"/>
          <w:lang w:val="en-US"/>
        </w:rPr>
        <w:t>sở</w:t>
      </w:r>
      <w:proofErr w:type="spellEnd"/>
      <w:r w:rsidRPr="00C75D0B">
        <w:rPr>
          <w:rFonts w:cs="Times New Roman"/>
          <w:szCs w:val="26"/>
          <w:lang w:val="en-US"/>
        </w:rPr>
        <w:t xml:space="preserve"> </w:t>
      </w:r>
      <w:proofErr w:type="spellStart"/>
      <w:r w:rsidRPr="00C75D0B">
        <w:rPr>
          <w:rFonts w:cs="Times New Roman"/>
          <w:szCs w:val="26"/>
          <w:lang w:val="en-US"/>
        </w:rPr>
        <w:t>dữ</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nhưng</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collection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clb-tinhoc</w:t>
      </w:r>
      <w:proofErr w:type="spellEnd"/>
      <w:r w:rsidRPr="00C75D0B">
        <w:rPr>
          <w:rFonts w:cs="Times New Roman"/>
          <w:szCs w:val="26"/>
          <w:lang w:val="en-US"/>
        </w:rPr>
        <w:t xml:space="preserve"> </w:t>
      </w:r>
      <w:proofErr w:type="spellStart"/>
      <w:r w:rsidRPr="00C75D0B">
        <w:rPr>
          <w:rFonts w:cs="Times New Roman"/>
          <w:szCs w:val="26"/>
          <w:lang w:val="en-US"/>
        </w:rPr>
        <w:t>được</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qua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trường</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chiếu</w:t>
      </w:r>
      <w:proofErr w:type="spellEnd"/>
      <w:r w:rsidRPr="00C75D0B">
        <w:rPr>
          <w:rFonts w:cs="Times New Roman"/>
          <w:szCs w:val="26"/>
          <w:lang w:val="en-US"/>
        </w:rPr>
        <w:t xml:space="preserve"> (reference fields)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dữ</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Dưới</w:t>
      </w:r>
      <w:proofErr w:type="spellEnd"/>
      <w:r w:rsidRPr="00C75D0B">
        <w:rPr>
          <w:rFonts w:cs="Times New Roman"/>
          <w:szCs w:val="26"/>
          <w:lang w:val="en-US"/>
        </w:rPr>
        <w:t xml:space="preserve"> </w:t>
      </w:r>
      <w:proofErr w:type="spellStart"/>
      <w:r w:rsidRPr="00C75D0B">
        <w:rPr>
          <w:rFonts w:cs="Times New Roman"/>
          <w:szCs w:val="26"/>
          <w:lang w:val="en-US"/>
        </w:rPr>
        <w:t>đây</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phân</w:t>
      </w:r>
      <w:proofErr w:type="spellEnd"/>
      <w:r w:rsidRPr="00C75D0B">
        <w:rPr>
          <w:rFonts w:cs="Times New Roman"/>
          <w:szCs w:val="26"/>
          <w:lang w:val="en-US"/>
        </w:rPr>
        <w:t xml:space="preserve"> </w:t>
      </w:r>
      <w:proofErr w:type="spellStart"/>
      <w:r w:rsidRPr="00C75D0B">
        <w:rPr>
          <w:rFonts w:cs="Times New Roman"/>
          <w:szCs w:val="26"/>
          <w:lang w:val="en-US"/>
        </w:rPr>
        <w:t>tích</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w:t>
      </w:r>
    </w:p>
    <w:p w14:paraId="2D2CF211" w14:textId="1E2EDD08" w:rsidR="00AF525A" w:rsidRPr="00C75D0B" w:rsidRDefault="000475D0" w:rsidP="006D549A">
      <w:pPr>
        <w:pStyle w:val="ListParagraph"/>
        <w:numPr>
          <w:ilvl w:val="0"/>
          <w:numId w:val="25"/>
        </w:numPr>
        <w:spacing w:line="360" w:lineRule="auto"/>
        <w:ind w:left="284" w:hanging="284"/>
        <w:contextualSpacing w:val="0"/>
        <w:rPr>
          <w:rFonts w:cs="Times New Roman"/>
          <w:szCs w:val="26"/>
          <w:lang w:val="en-US"/>
        </w:rPr>
      </w:pPr>
      <w:r w:rsidRPr="00C75D0B">
        <w:rPr>
          <w:rFonts w:cs="Times New Roman"/>
          <w:szCs w:val="26"/>
          <w:lang w:val="en-US"/>
        </w:rPr>
        <w:t>C</w:t>
      </w:r>
      <w:r w:rsidR="00AF525A" w:rsidRPr="00C75D0B">
        <w:rPr>
          <w:rFonts w:cs="Times New Roman"/>
          <w:szCs w:val="26"/>
          <w:lang w:val="en-US"/>
        </w:rPr>
        <w:t xml:space="preserve">ourses </w:t>
      </w:r>
      <w:proofErr w:type="spellStart"/>
      <w:r w:rsidR="00AF525A" w:rsidRPr="00C75D0B">
        <w:rPr>
          <w:rFonts w:cs="Times New Roman"/>
          <w:szCs w:val="26"/>
          <w:lang w:val="en-US"/>
        </w:rPr>
        <w:t>và</w:t>
      </w:r>
      <w:proofErr w:type="spellEnd"/>
      <w:r w:rsidR="00AF525A" w:rsidRPr="00C75D0B">
        <w:rPr>
          <w:rFonts w:cs="Times New Roman"/>
          <w:szCs w:val="26"/>
          <w:lang w:val="en-US"/>
        </w:rPr>
        <w:t xml:space="preserve"> students</w:t>
      </w:r>
    </w:p>
    <w:p w14:paraId="304F2E86" w14:textId="77777777" w:rsidR="00AF525A" w:rsidRPr="00C75D0B" w:rsidRDefault="00AF525A" w:rsidP="00AF525A">
      <w:pPr>
        <w:numPr>
          <w:ilvl w:val="0"/>
          <w:numId w:val="22"/>
        </w:numPr>
        <w:spacing w:line="360" w:lineRule="auto"/>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(courses)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 xml:space="preserve">, </w:t>
      </w:r>
      <w:proofErr w:type="spellStart"/>
      <w:r w:rsidRPr="00C75D0B">
        <w:rPr>
          <w:rFonts w:cs="Times New Roman"/>
          <w:szCs w:val="26"/>
          <w:lang w:val="en-US"/>
        </w:rPr>
        <w:t>được</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qua </w:t>
      </w:r>
      <w:proofErr w:type="spellStart"/>
      <w:r w:rsidRPr="00C75D0B">
        <w:rPr>
          <w:rFonts w:cs="Times New Roman"/>
          <w:szCs w:val="26"/>
          <w:lang w:val="en-US"/>
        </w:rPr>
        <w:t>trường</w:t>
      </w:r>
      <w:proofErr w:type="spellEnd"/>
      <w:r w:rsidRPr="00C75D0B">
        <w:rPr>
          <w:rFonts w:cs="Times New Roman"/>
          <w:szCs w:val="26"/>
          <w:lang w:val="en-US"/>
        </w:rPr>
        <w:t xml:space="preserve"> students </w:t>
      </w:r>
      <w:proofErr w:type="spellStart"/>
      <w:r w:rsidRPr="00C75D0B">
        <w:rPr>
          <w:rFonts w:cs="Times New Roman"/>
          <w:szCs w:val="26"/>
          <w:lang w:val="en-US"/>
        </w:rPr>
        <w:t>trong</w:t>
      </w:r>
      <w:proofErr w:type="spellEnd"/>
      <w:r w:rsidRPr="00C75D0B">
        <w:rPr>
          <w:rFonts w:cs="Times New Roman"/>
          <w:szCs w:val="26"/>
          <w:lang w:val="en-US"/>
        </w:rPr>
        <w:t xml:space="preserve"> courses.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
    <w:p w14:paraId="68B894EE" w14:textId="77777777" w:rsidR="00AF525A" w:rsidRPr="00C75D0B" w:rsidRDefault="00AF525A" w:rsidP="00035380">
      <w:pPr>
        <w:numPr>
          <w:ilvl w:val="1"/>
          <w:numId w:val="26"/>
        </w:numPr>
        <w:spacing w:line="360" w:lineRule="auto"/>
        <w:rPr>
          <w:rFonts w:cs="Times New Roman"/>
          <w:szCs w:val="26"/>
          <w:lang w:val="en-US"/>
        </w:rPr>
      </w:pPr>
      <w:r w:rsidRPr="00C75D0B">
        <w:rPr>
          <w:rFonts w:cs="Times New Roman"/>
          <w:szCs w:val="26"/>
          <w:lang w:val="en-US"/>
        </w:rPr>
        <w:t xml:space="preserve">Trong courses,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tài</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students: ["SV001", "SV002", "SV003"], </w:t>
      </w:r>
      <w:proofErr w:type="spellStart"/>
      <w:r w:rsidRPr="00C75D0B">
        <w:rPr>
          <w:rFonts w:cs="Times New Roman"/>
          <w:szCs w:val="26"/>
          <w:lang w:val="en-US"/>
        </w:rPr>
        <w:t>nghĩa</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SV001, SV002, SV003 (</w:t>
      </w:r>
      <w:proofErr w:type="spellStart"/>
      <w:r w:rsidRPr="00C75D0B">
        <w:rPr>
          <w:rFonts w:cs="Times New Roman"/>
          <w:szCs w:val="26"/>
          <w:lang w:val="en-US"/>
        </w:rPr>
        <w:t>từ</w:t>
      </w:r>
      <w:proofErr w:type="spellEnd"/>
      <w:r w:rsidRPr="00C75D0B">
        <w:rPr>
          <w:rFonts w:cs="Times New Roman"/>
          <w:szCs w:val="26"/>
          <w:lang w:val="en-US"/>
        </w:rPr>
        <w:t xml:space="preserve"> collection students) </w:t>
      </w:r>
      <w:proofErr w:type="spellStart"/>
      <w:r w:rsidRPr="00C75D0B">
        <w:rPr>
          <w:rFonts w:cs="Times New Roman"/>
          <w:szCs w:val="26"/>
          <w:lang w:val="en-US"/>
        </w:rPr>
        <w:t>đang</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w:t>
      </w:r>
    </w:p>
    <w:p w14:paraId="0C366EE4" w14:textId="77777777" w:rsidR="00AF525A" w:rsidRPr="00C75D0B" w:rsidRDefault="00AF525A" w:rsidP="00035380">
      <w:pPr>
        <w:numPr>
          <w:ilvl w:val="1"/>
          <w:numId w:val="26"/>
        </w:numPr>
        <w:spacing w:line="360" w:lineRule="auto"/>
        <w:rPr>
          <w:rFonts w:cs="Times New Roman"/>
          <w:szCs w:val="26"/>
          <w:lang w:val="en-US"/>
        </w:rPr>
      </w:pPr>
      <w:proofErr w:type="spellStart"/>
      <w:r w:rsidRPr="00C75D0B">
        <w:rPr>
          <w:rFonts w:cs="Times New Roman"/>
          <w:szCs w:val="26"/>
          <w:lang w:val="en-US"/>
        </w:rPr>
        <w:t>Ngược</w:t>
      </w:r>
      <w:proofErr w:type="spellEnd"/>
      <w:r w:rsidRPr="00C75D0B">
        <w:rPr>
          <w:rFonts w:cs="Times New Roman"/>
          <w:szCs w:val="26"/>
          <w:lang w:val="en-US"/>
        </w:rPr>
        <w:t xml:space="preserve"> </w:t>
      </w:r>
      <w:proofErr w:type="spellStart"/>
      <w:r w:rsidRPr="00C75D0B">
        <w:rPr>
          <w:rFonts w:cs="Times New Roman"/>
          <w:szCs w:val="26"/>
          <w:lang w:val="en-US"/>
        </w:rPr>
        <w:t>lại</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students (</w:t>
      </w:r>
      <w:proofErr w:type="spellStart"/>
      <w:r w:rsidRPr="00C75D0B">
        <w:rPr>
          <w:rFonts w:cs="Times New Roman"/>
          <w:szCs w:val="26"/>
          <w:lang w:val="en-US"/>
        </w:rPr>
        <w:t>như</w:t>
      </w:r>
      <w:proofErr w:type="spellEnd"/>
      <w:r w:rsidRPr="00C75D0B">
        <w:rPr>
          <w:rFonts w:cs="Times New Roman"/>
          <w:szCs w:val="26"/>
          <w:lang w:val="en-US"/>
        </w:rPr>
        <w:t xml:space="preserve"> HoTen, </w:t>
      </w:r>
      <w:proofErr w:type="spellStart"/>
      <w:r w:rsidRPr="00C75D0B">
        <w:rPr>
          <w:rFonts w:cs="Times New Roman"/>
          <w:szCs w:val="26"/>
          <w:lang w:val="en-US"/>
        </w:rPr>
        <w:t>LopSinhHoat</w:t>
      </w:r>
      <w:proofErr w:type="spellEnd"/>
      <w:r w:rsidRPr="00C75D0B">
        <w:rPr>
          <w:rFonts w:cs="Times New Roman"/>
          <w:szCs w:val="26"/>
          <w:lang w:val="en-US"/>
        </w:rPr>
        <w:t xml:space="preserve">) </w:t>
      </w:r>
      <w:proofErr w:type="spellStart"/>
      <w:r w:rsidRPr="00C75D0B">
        <w:rPr>
          <w:rFonts w:cs="Times New Roman"/>
          <w:szCs w:val="26"/>
          <w:lang w:val="en-US"/>
        </w:rPr>
        <w:t>không</w:t>
      </w:r>
      <w:proofErr w:type="spellEnd"/>
      <w:r w:rsidRPr="00C75D0B">
        <w:rPr>
          <w:rFonts w:cs="Times New Roman"/>
          <w:szCs w:val="26"/>
          <w:lang w:val="en-US"/>
        </w:rPr>
        <w:t xml:space="preserve"> </w:t>
      </w:r>
      <w:proofErr w:type="spellStart"/>
      <w:r w:rsidRPr="00C75D0B">
        <w:rPr>
          <w:rFonts w:cs="Times New Roman"/>
          <w:szCs w:val="26"/>
          <w:lang w:val="en-US"/>
        </w:rPr>
        <w:t>trực</w:t>
      </w:r>
      <w:proofErr w:type="spellEnd"/>
      <w:r w:rsidRPr="00C75D0B">
        <w:rPr>
          <w:rFonts w:cs="Times New Roman"/>
          <w:szCs w:val="26"/>
          <w:lang w:val="en-US"/>
        </w:rPr>
        <w:t xml:space="preserve"> </w:t>
      </w:r>
      <w:proofErr w:type="spellStart"/>
      <w:r w:rsidRPr="00C75D0B">
        <w:rPr>
          <w:rFonts w:cs="Times New Roman"/>
          <w:szCs w:val="26"/>
          <w:lang w:val="en-US"/>
        </w:rPr>
        <w:t>tiếp</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chiếu</w:t>
      </w:r>
      <w:proofErr w:type="spellEnd"/>
      <w:r w:rsidRPr="00C75D0B">
        <w:rPr>
          <w:rFonts w:cs="Times New Roman"/>
          <w:szCs w:val="26"/>
          <w:lang w:val="en-US"/>
        </w:rPr>
        <w:t xml:space="preserve"> </w:t>
      </w:r>
      <w:proofErr w:type="spellStart"/>
      <w:r w:rsidRPr="00C75D0B">
        <w:rPr>
          <w:rFonts w:cs="Times New Roman"/>
          <w:szCs w:val="26"/>
          <w:lang w:val="en-US"/>
        </w:rPr>
        <w:t>đến</w:t>
      </w:r>
      <w:proofErr w:type="spellEnd"/>
      <w:r w:rsidRPr="00C75D0B">
        <w:rPr>
          <w:rFonts w:cs="Times New Roman"/>
          <w:szCs w:val="26"/>
          <w:lang w:val="en-US"/>
        </w:rPr>
        <w:t xml:space="preserve"> courses, </w:t>
      </w:r>
      <w:proofErr w:type="spellStart"/>
      <w:r w:rsidRPr="00C75D0B">
        <w:rPr>
          <w:rFonts w:cs="Times New Roman"/>
          <w:szCs w:val="26"/>
          <w:lang w:val="en-US"/>
        </w:rPr>
        <w:t>nhưng</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được</w:t>
      </w:r>
      <w:proofErr w:type="spellEnd"/>
      <w:r w:rsidRPr="00C75D0B">
        <w:rPr>
          <w:rFonts w:cs="Times New Roman"/>
          <w:szCs w:val="26"/>
          <w:lang w:val="en-US"/>
        </w:rPr>
        <w:t xml:space="preserve"> </w:t>
      </w:r>
      <w:proofErr w:type="spellStart"/>
      <w:r w:rsidRPr="00C75D0B">
        <w:rPr>
          <w:rFonts w:cs="Times New Roman"/>
          <w:szCs w:val="26"/>
          <w:lang w:val="en-US"/>
        </w:rPr>
        <w:t>truy</w:t>
      </w:r>
      <w:proofErr w:type="spellEnd"/>
      <w:r w:rsidRPr="00C75D0B">
        <w:rPr>
          <w:rFonts w:cs="Times New Roman"/>
          <w:szCs w:val="26"/>
          <w:lang w:val="en-US"/>
        </w:rPr>
        <w:t xml:space="preserve"> </w:t>
      </w:r>
      <w:proofErr w:type="spellStart"/>
      <w:r w:rsidRPr="00C75D0B">
        <w:rPr>
          <w:rFonts w:cs="Times New Roman"/>
          <w:szCs w:val="26"/>
          <w:lang w:val="en-US"/>
        </w:rPr>
        <w:t>vấn</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qua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(SV001).</w:t>
      </w:r>
    </w:p>
    <w:p w14:paraId="1F48E10B" w14:textId="3B60FC34" w:rsidR="00AF525A" w:rsidRPr="00C75D0B" w:rsidRDefault="00AF525A" w:rsidP="00AF525A">
      <w:pPr>
        <w:numPr>
          <w:ilvl w:val="0"/>
          <w:numId w:val="22"/>
        </w:numPr>
        <w:spacing w:line="360" w:lineRule="auto"/>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ký</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sách</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 xml:space="preserve"> </w:t>
      </w:r>
      <w:proofErr w:type="spellStart"/>
      <w:r w:rsidRPr="00C75D0B">
        <w:rPr>
          <w:rFonts w:cs="Times New Roman"/>
          <w:szCs w:val="26"/>
          <w:lang w:val="en-US"/>
        </w:rPr>
        <w:t>từng</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49EE3006" w14:textId="66AD875C" w:rsidR="00AF525A" w:rsidRPr="00C75D0B" w:rsidRDefault="000475D0" w:rsidP="000475D0">
      <w:pPr>
        <w:pStyle w:val="ListParagraph"/>
        <w:numPr>
          <w:ilvl w:val="0"/>
          <w:numId w:val="25"/>
        </w:numPr>
        <w:spacing w:line="360" w:lineRule="auto"/>
        <w:ind w:left="284" w:hanging="284"/>
        <w:contextualSpacing w:val="0"/>
        <w:rPr>
          <w:rFonts w:cs="Times New Roman"/>
          <w:szCs w:val="26"/>
          <w:lang w:val="en-US"/>
        </w:rPr>
      </w:pPr>
      <w:r w:rsidRPr="00C75D0B">
        <w:rPr>
          <w:rFonts w:cs="Times New Roman"/>
          <w:szCs w:val="26"/>
          <w:lang w:val="en-US"/>
        </w:rPr>
        <w:t>C</w:t>
      </w:r>
      <w:r w:rsidR="00AF525A" w:rsidRPr="00C75D0B">
        <w:rPr>
          <w:rFonts w:cs="Times New Roman"/>
          <w:szCs w:val="26"/>
          <w:lang w:val="en-US"/>
        </w:rPr>
        <w:t xml:space="preserve">ourses </w:t>
      </w:r>
      <w:proofErr w:type="spellStart"/>
      <w:r w:rsidR="00AF525A" w:rsidRPr="00C75D0B">
        <w:rPr>
          <w:rFonts w:cs="Times New Roman"/>
          <w:szCs w:val="26"/>
          <w:lang w:val="en-US"/>
        </w:rPr>
        <w:t>và</w:t>
      </w:r>
      <w:proofErr w:type="spellEnd"/>
      <w:r w:rsidR="00AF525A" w:rsidRPr="00C75D0B">
        <w:rPr>
          <w:rFonts w:cs="Times New Roman"/>
          <w:szCs w:val="26"/>
          <w:lang w:val="en-US"/>
        </w:rPr>
        <w:t xml:space="preserve"> results</w:t>
      </w:r>
    </w:p>
    <w:p w14:paraId="51B52587" w14:textId="77777777" w:rsidR="00AF525A" w:rsidRPr="00C75D0B" w:rsidRDefault="00AF525A" w:rsidP="00AF525A">
      <w:pPr>
        <w:numPr>
          <w:ilvl w:val="0"/>
          <w:numId w:val="23"/>
        </w:numPr>
        <w:spacing w:line="360" w:lineRule="auto"/>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Collection results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qua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trường</w:t>
      </w:r>
      <w:proofErr w:type="spellEnd"/>
      <w:r w:rsidRPr="00C75D0B">
        <w:rPr>
          <w:rFonts w:cs="Times New Roman"/>
          <w:szCs w:val="26"/>
          <w:lang w:val="en-US"/>
        </w:rPr>
        <w:t xml:space="preserve"> student </w:t>
      </w:r>
      <w:proofErr w:type="spellStart"/>
      <w:r w:rsidRPr="00C75D0B">
        <w:rPr>
          <w:rFonts w:cs="Times New Roman"/>
          <w:szCs w:val="26"/>
          <w:lang w:val="en-US"/>
        </w:rPr>
        <w:t>và</w:t>
      </w:r>
      <w:proofErr w:type="spellEnd"/>
      <w:r w:rsidRPr="00C75D0B">
        <w:rPr>
          <w:rFonts w:cs="Times New Roman"/>
          <w:szCs w:val="26"/>
          <w:lang w:val="en-US"/>
        </w:rPr>
        <w:t xml:space="preserve"> course.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
    <w:p w14:paraId="2D6D9398" w14:textId="77777777" w:rsidR="00AF525A" w:rsidRPr="00C75D0B" w:rsidRDefault="00AF525A" w:rsidP="00AF525A">
      <w:pPr>
        <w:numPr>
          <w:ilvl w:val="1"/>
          <w:numId w:val="23"/>
        </w:numPr>
        <w:spacing w:line="360" w:lineRule="auto"/>
        <w:rPr>
          <w:rFonts w:cs="Times New Roman"/>
          <w:szCs w:val="26"/>
          <w:lang w:val="en-US"/>
        </w:rPr>
      </w:pP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tài</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results </w:t>
      </w:r>
      <w:proofErr w:type="spellStart"/>
      <w:r w:rsidRPr="00C75D0B">
        <w:rPr>
          <w:rFonts w:cs="Times New Roman"/>
          <w:szCs w:val="26"/>
          <w:lang w:val="en-US"/>
        </w:rPr>
        <w:t>có</w:t>
      </w:r>
      <w:proofErr w:type="spellEnd"/>
      <w:r w:rsidRPr="00C75D0B">
        <w:rPr>
          <w:rFonts w:cs="Times New Roman"/>
          <w:szCs w:val="26"/>
          <w:lang w:val="en-US"/>
        </w:rPr>
        <w:t xml:space="preserve"> student: "SV001" </w:t>
      </w:r>
      <w:proofErr w:type="spellStart"/>
      <w:r w:rsidRPr="00C75D0B">
        <w:rPr>
          <w:rFonts w:cs="Times New Roman"/>
          <w:szCs w:val="26"/>
          <w:lang w:val="en-US"/>
        </w:rPr>
        <w:t>và</w:t>
      </w:r>
      <w:proofErr w:type="spellEnd"/>
      <w:r w:rsidRPr="00C75D0B">
        <w:rPr>
          <w:rFonts w:cs="Times New Roman"/>
          <w:szCs w:val="26"/>
          <w:lang w:val="en-US"/>
        </w:rPr>
        <w:t xml:space="preserve"> course: "640600000000000000000001",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đó</w:t>
      </w:r>
      <w:proofErr w:type="spellEnd"/>
      <w:r w:rsidRPr="00C75D0B">
        <w:rPr>
          <w:rFonts w:cs="Times New Roman"/>
          <w:szCs w:val="26"/>
          <w:lang w:val="en-US"/>
        </w:rPr>
        <w:t xml:space="preserve">: </w:t>
      </w:r>
    </w:p>
    <w:p w14:paraId="5FC4091B" w14:textId="77777777" w:rsidR="00AF525A" w:rsidRPr="00C75D0B" w:rsidRDefault="00AF525A" w:rsidP="00035380">
      <w:pPr>
        <w:numPr>
          <w:ilvl w:val="2"/>
          <w:numId w:val="27"/>
        </w:numPr>
        <w:spacing w:line="360" w:lineRule="auto"/>
        <w:rPr>
          <w:rFonts w:cs="Times New Roman"/>
          <w:szCs w:val="26"/>
          <w:lang w:val="en-US"/>
        </w:rPr>
      </w:pPr>
      <w:r w:rsidRPr="00C75D0B">
        <w:rPr>
          <w:rFonts w:cs="Times New Roman"/>
          <w:szCs w:val="26"/>
          <w:lang w:val="en-US"/>
        </w:rPr>
        <w:t xml:space="preserve">SV001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từ</w:t>
      </w:r>
      <w:proofErr w:type="spellEnd"/>
      <w:r w:rsidRPr="00C75D0B">
        <w:rPr>
          <w:rFonts w:cs="Times New Roman"/>
          <w:szCs w:val="26"/>
          <w:lang w:val="en-US"/>
        </w:rPr>
        <w:t xml:space="preserve"> students.</w:t>
      </w:r>
    </w:p>
    <w:p w14:paraId="7E9E374F" w14:textId="77777777" w:rsidR="00AF525A" w:rsidRPr="00C75D0B" w:rsidRDefault="00AF525A" w:rsidP="00035380">
      <w:pPr>
        <w:numPr>
          <w:ilvl w:val="2"/>
          <w:numId w:val="27"/>
        </w:numPr>
        <w:spacing w:line="360" w:lineRule="auto"/>
        <w:rPr>
          <w:rFonts w:cs="Times New Roman"/>
          <w:szCs w:val="26"/>
          <w:lang w:val="en-US"/>
        </w:rPr>
      </w:pPr>
      <w:r w:rsidRPr="00C75D0B">
        <w:rPr>
          <w:rFonts w:cs="Times New Roman"/>
          <w:szCs w:val="26"/>
          <w:lang w:val="en-US"/>
        </w:rPr>
        <w:t xml:space="preserve">640600000000000000000001 </w:t>
      </w:r>
      <w:proofErr w:type="spellStart"/>
      <w:r w:rsidRPr="00C75D0B">
        <w:rPr>
          <w:rFonts w:cs="Times New Roman"/>
          <w:szCs w:val="26"/>
          <w:lang w:val="en-US"/>
        </w:rPr>
        <w:t>là</w:t>
      </w:r>
      <w:proofErr w:type="spellEnd"/>
      <w:r w:rsidRPr="00C75D0B">
        <w:rPr>
          <w:rFonts w:cs="Times New Roman"/>
          <w:szCs w:val="26"/>
          <w:lang w:val="en-US"/>
        </w:rPr>
        <w:t xml:space="preserve"> _id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courses.</w:t>
      </w:r>
    </w:p>
    <w:p w14:paraId="16BCBE20" w14:textId="3EC14F21" w:rsidR="00AF525A" w:rsidRPr="00C75D0B" w:rsidRDefault="00AF525A" w:rsidP="00AF525A">
      <w:pPr>
        <w:numPr>
          <w:ilvl w:val="0"/>
          <w:numId w:val="23"/>
        </w:numPr>
        <w:spacing w:line="360" w:lineRule="auto"/>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Xem </w:t>
      </w:r>
      <w:proofErr w:type="spellStart"/>
      <w:r w:rsidRPr="00C75D0B">
        <w:rPr>
          <w:rFonts w:cs="Times New Roman"/>
          <w:szCs w:val="26"/>
          <w:lang w:val="en-US"/>
        </w:rPr>
        <w:t>thông</w:t>
      </w:r>
      <w:proofErr w:type="spellEnd"/>
      <w:r w:rsidRPr="00C75D0B">
        <w:rPr>
          <w:rFonts w:cs="Times New Roman"/>
          <w:szCs w:val="26"/>
          <w:lang w:val="en-US"/>
        </w:rPr>
        <w:t xml:space="preserve"> tin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trị</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xem</w:t>
      </w:r>
      <w:proofErr w:type="spellEnd"/>
      <w:r w:rsidRPr="00C75D0B">
        <w:rPr>
          <w:rFonts w:cs="Times New Roman"/>
          <w:szCs w:val="26"/>
          <w:lang w:val="en-US"/>
        </w:rPr>
        <w:t xml:space="preserve"> </w:t>
      </w:r>
      <w:proofErr w:type="spellStart"/>
      <w:r w:rsidRPr="00C75D0B">
        <w:rPr>
          <w:rFonts w:cs="Times New Roman"/>
          <w:szCs w:val="26"/>
          <w:lang w:val="en-US"/>
        </w:rPr>
        <w:t>điểm</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tiến</w:t>
      </w:r>
      <w:proofErr w:type="spellEnd"/>
      <w:r w:rsidRPr="00C75D0B">
        <w:rPr>
          <w:rFonts w:cs="Times New Roman"/>
          <w:szCs w:val="26"/>
          <w:lang w:val="en-US"/>
        </w:rPr>
        <w:t xml:space="preserve"> </w:t>
      </w:r>
      <w:proofErr w:type="spellStart"/>
      <w:r w:rsidRPr="00C75D0B">
        <w:rPr>
          <w:rFonts w:cs="Times New Roman"/>
          <w:szCs w:val="26"/>
          <w:lang w:val="en-US"/>
        </w:rPr>
        <w:t>độ</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của</w:t>
      </w:r>
      <w:proofErr w:type="spellEnd"/>
      <w:r w:rsidRPr="00C75D0B">
        <w:rPr>
          <w:rFonts w:cs="Times New Roman"/>
          <w:szCs w:val="26"/>
          <w:lang w:val="en-US"/>
        </w:rPr>
        <w:t xml:space="preserve"> </w:t>
      </w:r>
      <w:proofErr w:type="spellStart"/>
      <w:r w:rsidRPr="00C75D0B">
        <w:rPr>
          <w:rFonts w:cs="Times New Roman"/>
          <w:szCs w:val="26"/>
          <w:lang w:val="en-US"/>
        </w:rPr>
        <w:t>từng</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cụ</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w:t>
      </w:r>
    </w:p>
    <w:p w14:paraId="61D67ECE" w14:textId="1DBEAC50" w:rsidR="00AF525A" w:rsidRPr="00C75D0B" w:rsidRDefault="004E537C" w:rsidP="004E537C">
      <w:pPr>
        <w:pStyle w:val="ListParagraph"/>
        <w:numPr>
          <w:ilvl w:val="0"/>
          <w:numId w:val="25"/>
        </w:numPr>
        <w:spacing w:line="360" w:lineRule="auto"/>
        <w:ind w:left="284" w:hanging="284"/>
        <w:contextualSpacing w:val="0"/>
        <w:rPr>
          <w:rFonts w:cs="Times New Roman"/>
          <w:szCs w:val="26"/>
          <w:lang w:val="en-US"/>
        </w:rPr>
      </w:pPr>
      <w:r w:rsidRPr="00C75D0B">
        <w:rPr>
          <w:rFonts w:cs="Times New Roman"/>
          <w:szCs w:val="26"/>
          <w:lang w:val="en-US"/>
        </w:rPr>
        <w:t>C</w:t>
      </w:r>
      <w:r w:rsidR="00AF525A" w:rsidRPr="00C75D0B">
        <w:rPr>
          <w:rFonts w:cs="Times New Roman"/>
          <w:szCs w:val="26"/>
          <w:lang w:val="en-US"/>
        </w:rPr>
        <w:t xml:space="preserve">ourses </w:t>
      </w:r>
      <w:proofErr w:type="spellStart"/>
      <w:r w:rsidR="00AF525A" w:rsidRPr="00C75D0B">
        <w:rPr>
          <w:rFonts w:cs="Times New Roman"/>
          <w:szCs w:val="26"/>
          <w:lang w:val="en-US"/>
        </w:rPr>
        <w:t>và</w:t>
      </w:r>
      <w:proofErr w:type="spellEnd"/>
      <w:r w:rsidR="00AF525A" w:rsidRPr="00C75D0B">
        <w:rPr>
          <w:rFonts w:cs="Times New Roman"/>
          <w:szCs w:val="26"/>
          <w:lang w:val="en-US"/>
        </w:rPr>
        <w:t xml:space="preserve"> supports</w:t>
      </w:r>
    </w:p>
    <w:p w14:paraId="7CCB92FA" w14:textId="77777777" w:rsidR="00AF525A" w:rsidRPr="00C75D0B" w:rsidRDefault="00AF525A" w:rsidP="00AF525A">
      <w:pPr>
        <w:numPr>
          <w:ilvl w:val="0"/>
          <w:numId w:val="24"/>
        </w:numPr>
        <w:spacing w:line="360" w:lineRule="auto"/>
        <w:rPr>
          <w:rFonts w:cs="Times New Roman"/>
          <w:szCs w:val="26"/>
          <w:lang w:val="en-US"/>
        </w:rPr>
      </w:pP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trong</w:t>
      </w:r>
      <w:proofErr w:type="spellEnd"/>
      <w:r w:rsidRPr="00C75D0B">
        <w:rPr>
          <w:rFonts w:cs="Times New Roman"/>
          <w:szCs w:val="26"/>
          <w:lang w:val="en-US"/>
        </w:rPr>
        <w:t xml:space="preserve"> courses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đến</w:t>
      </w:r>
      <w:proofErr w:type="spellEnd"/>
      <w:r w:rsidRPr="00C75D0B">
        <w:rPr>
          <w:rFonts w:cs="Times New Roman"/>
          <w:szCs w:val="26"/>
          <w:lang w:val="en-US"/>
        </w:rPr>
        <w:t xml:space="preserve"> </w:t>
      </w:r>
      <w:proofErr w:type="spellStart"/>
      <w:r w:rsidRPr="00C75D0B">
        <w:rPr>
          <w:rFonts w:cs="Times New Roman"/>
          <w:szCs w:val="26"/>
          <w:lang w:val="en-US"/>
        </w:rPr>
        <w:t>nhiều</w:t>
      </w:r>
      <w:proofErr w:type="spellEnd"/>
      <w:r w:rsidRPr="00C75D0B">
        <w:rPr>
          <w:rFonts w:cs="Times New Roman"/>
          <w:szCs w:val="26"/>
          <w:lang w:val="en-US"/>
        </w:rPr>
        <w:t xml:space="preserve"> </w:t>
      </w:r>
      <w:proofErr w:type="spellStart"/>
      <w:r w:rsidRPr="00C75D0B">
        <w:rPr>
          <w:rFonts w:cs="Times New Roman"/>
          <w:szCs w:val="26"/>
          <w:lang w:val="en-US"/>
        </w:rPr>
        <w:t>yêu</w:t>
      </w:r>
      <w:proofErr w:type="spellEnd"/>
      <w:r w:rsidRPr="00C75D0B">
        <w:rPr>
          <w:rFonts w:cs="Times New Roman"/>
          <w:szCs w:val="26"/>
          <w:lang w:val="en-US"/>
        </w:rPr>
        <w:t xml:space="preserve"> </w:t>
      </w:r>
      <w:proofErr w:type="spellStart"/>
      <w:r w:rsidRPr="00C75D0B">
        <w:rPr>
          <w:rFonts w:cs="Times New Roman"/>
          <w:szCs w:val="26"/>
          <w:lang w:val="en-US"/>
        </w:rPr>
        <w:t>cầu</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được</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hiện</w:t>
      </w:r>
      <w:proofErr w:type="spellEnd"/>
      <w:r w:rsidRPr="00C75D0B">
        <w:rPr>
          <w:rFonts w:cs="Times New Roman"/>
          <w:szCs w:val="26"/>
          <w:lang w:val="en-US"/>
        </w:rPr>
        <w:t xml:space="preserve"> qua </w:t>
      </w:r>
      <w:proofErr w:type="spellStart"/>
      <w:r w:rsidRPr="00C75D0B">
        <w:rPr>
          <w:rFonts w:cs="Times New Roman"/>
          <w:szCs w:val="26"/>
          <w:lang w:val="en-US"/>
        </w:rPr>
        <w:t>trường</w:t>
      </w:r>
      <w:proofErr w:type="spellEnd"/>
      <w:r w:rsidRPr="00C75D0B">
        <w:rPr>
          <w:rFonts w:cs="Times New Roman"/>
          <w:szCs w:val="26"/>
          <w:lang w:val="en-US"/>
        </w:rPr>
        <w:t xml:space="preserve"> supports.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
    <w:p w14:paraId="28D28179" w14:textId="77777777" w:rsidR="00AF525A" w:rsidRPr="00C75D0B" w:rsidRDefault="00AF525A" w:rsidP="00035380">
      <w:pPr>
        <w:numPr>
          <w:ilvl w:val="1"/>
          <w:numId w:val="28"/>
        </w:numPr>
        <w:spacing w:line="360" w:lineRule="auto"/>
        <w:rPr>
          <w:rFonts w:cs="Times New Roman"/>
          <w:szCs w:val="26"/>
          <w:lang w:val="en-US"/>
        </w:rPr>
      </w:pPr>
      <w:r w:rsidRPr="00C75D0B">
        <w:rPr>
          <w:rFonts w:cs="Times New Roman"/>
          <w:szCs w:val="26"/>
          <w:lang w:val="en-US"/>
        </w:rPr>
        <w:lastRenderedPageBreak/>
        <w:t xml:space="preserve">Trong courses, </w:t>
      </w:r>
      <w:proofErr w:type="spellStart"/>
      <w:r w:rsidRPr="00C75D0B">
        <w:rPr>
          <w:rFonts w:cs="Times New Roman"/>
          <w:szCs w:val="26"/>
          <w:lang w:val="en-US"/>
        </w:rPr>
        <w:t>một</w:t>
      </w:r>
      <w:proofErr w:type="spellEnd"/>
      <w:r w:rsidRPr="00C75D0B">
        <w:rPr>
          <w:rFonts w:cs="Times New Roman"/>
          <w:szCs w:val="26"/>
          <w:lang w:val="en-US"/>
        </w:rPr>
        <w:t xml:space="preserve"> </w:t>
      </w:r>
      <w:proofErr w:type="spellStart"/>
      <w:r w:rsidRPr="00C75D0B">
        <w:rPr>
          <w:rFonts w:cs="Times New Roman"/>
          <w:szCs w:val="26"/>
          <w:lang w:val="en-US"/>
        </w:rPr>
        <w:t>tài</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supports: ["SUP002", "SUP003"], </w:t>
      </w:r>
      <w:proofErr w:type="spellStart"/>
      <w:r w:rsidRPr="00C75D0B">
        <w:rPr>
          <w:rFonts w:cs="Times New Roman"/>
          <w:szCs w:val="26"/>
          <w:lang w:val="en-US"/>
        </w:rPr>
        <w:t>nghĩa</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yêu</w:t>
      </w:r>
      <w:proofErr w:type="spellEnd"/>
      <w:r w:rsidRPr="00C75D0B">
        <w:rPr>
          <w:rFonts w:cs="Times New Roman"/>
          <w:szCs w:val="26"/>
          <w:lang w:val="en-US"/>
        </w:rPr>
        <w:t xml:space="preserve"> </w:t>
      </w:r>
      <w:proofErr w:type="spellStart"/>
      <w:r w:rsidRPr="00C75D0B">
        <w:rPr>
          <w:rFonts w:cs="Times New Roman"/>
          <w:szCs w:val="26"/>
          <w:lang w:val="en-US"/>
        </w:rPr>
        <w:t>cầu</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SUP002, SUP003 (</w:t>
      </w:r>
      <w:proofErr w:type="spellStart"/>
      <w:r w:rsidRPr="00C75D0B">
        <w:rPr>
          <w:rFonts w:cs="Times New Roman"/>
          <w:szCs w:val="26"/>
          <w:lang w:val="en-US"/>
        </w:rPr>
        <w:t>từ</w:t>
      </w:r>
      <w:proofErr w:type="spellEnd"/>
      <w:r w:rsidRPr="00C75D0B">
        <w:rPr>
          <w:rFonts w:cs="Times New Roman"/>
          <w:szCs w:val="26"/>
          <w:lang w:val="en-US"/>
        </w:rPr>
        <w:t xml:space="preserve"> collection supports)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đến</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w:t>
      </w:r>
    </w:p>
    <w:p w14:paraId="2EBDD427" w14:textId="77777777" w:rsidR="00AF525A" w:rsidRPr="00C75D0B" w:rsidRDefault="00AF525A" w:rsidP="00035380">
      <w:pPr>
        <w:numPr>
          <w:ilvl w:val="1"/>
          <w:numId w:val="28"/>
        </w:numPr>
        <w:spacing w:line="360" w:lineRule="auto"/>
        <w:rPr>
          <w:rFonts w:cs="Times New Roman"/>
          <w:szCs w:val="26"/>
          <w:lang w:val="en-US"/>
        </w:rPr>
      </w:pPr>
      <w:proofErr w:type="spellStart"/>
      <w:r w:rsidRPr="00C75D0B">
        <w:rPr>
          <w:rFonts w:cs="Times New Roman"/>
          <w:szCs w:val="26"/>
          <w:lang w:val="en-US"/>
        </w:rPr>
        <w:t>Ngược</w:t>
      </w:r>
      <w:proofErr w:type="spellEnd"/>
      <w:r w:rsidRPr="00C75D0B">
        <w:rPr>
          <w:rFonts w:cs="Times New Roman"/>
          <w:szCs w:val="26"/>
          <w:lang w:val="en-US"/>
        </w:rPr>
        <w:t xml:space="preserve"> </w:t>
      </w:r>
      <w:proofErr w:type="spellStart"/>
      <w:r w:rsidRPr="00C75D0B">
        <w:rPr>
          <w:rFonts w:cs="Times New Roman"/>
          <w:szCs w:val="26"/>
          <w:lang w:val="en-US"/>
        </w:rPr>
        <w:t>lại</w:t>
      </w:r>
      <w:proofErr w:type="spellEnd"/>
      <w:r w:rsidRPr="00C75D0B">
        <w:rPr>
          <w:rFonts w:cs="Times New Roman"/>
          <w:szCs w:val="26"/>
          <w:lang w:val="en-US"/>
        </w:rPr>
        <w:t xml:space="preserve">, supports </w:t>
      </w:r>
      <w:proofErr w:type="spellStart"/>
      <w:r w:rsidRPr="00C75D0B">
        <w:rPr>
          <w:rFonts w:cs="Times New Roman"/>
          <w:szCs w:val="26"/>
          <w:lang w:val="en-US"/>
        </w:rPr>
        <w:t>không</w:t>
      </w:r>
      <w:proofErr w:type="spellEnd"/>
      <w:r w:rsidRPr="00C75D0B">
        <w:rPr>
          <w:rFonts w:cs="Times New Roman"/>
          <w:szCs w:val="26"/>
          <w:lang w:val="en-US"/>
        </w:rPr>
        <w:t xml:space="preserve"> </w:t>
      </w:r>
      <w:proofErr w:type="spellStart"/>
      <w:r w:rsidRPr="00C75D0B">
        <w:rPr>
          <w:rFonts w:cs="Times New Roman"/>
          <w:szCs w:val="26"/>
          <w:lang w:val="en-US"/>
        </w:rPr>
        <w:t>trực</w:t>
      </w:r>
      <w:proofErr w:type="spellEnd"/>
      <w:r w:rsidRPr="00C75D0B">
        <w:rPr>
          <w:rFonts w:cs="Times New Roman"/>
          <w:szCs w:val="26"/>
          <w:lang w:val="en-US"/>
        </w:rPr>
        <w:t xml:space="preserve"> </w:t>
      </w:r>
      <w:proofErr w:type="spellStart"/>
      <w:r w:rsidRPr="00C75D0B">
        <w:rPr>
          <w:rFonts w:cs="Times New Roman"/>
          <w:szCs w:val="26"/>
          <w:lang w:val="en-US"/>
        </w:rPr>
        <w:t>tiếp</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chiếu</w:t>
      </w:r>
      <w:proofErr w:type="spellEnd"/>
      <w:r w:rsidRPr="00C75D0B">
        <w:rPr>
          <w:rFonts w:cs="Times New Roman"/>
          <w:szCs w:val="26"/>
          <w:lang w:val="en-US"/>
        </w:rPr>
        <w:t xml:space="preserve"> </w:t>
      </w:r>
      <w:proofErr w:type="spellStart"/>
      <w:r w:rsidRPr="00C75D0B">
        <w:rPr>
          <w:rFonts w:cs="Times New Roman"/>
          <w:szCs w:val="26"/>
          <w:lang w:val="en-US"/>
        </w:rPr>
        <w:t>lại</w:t>
      </w:r>
      <w:proofErr w:type="spellEnd"/>
      <w:r w:rsidRPr="00C75D0B">
        <w:rPr>
          <w:rFonts w:cs="Times New Roman"/>
          <w:szCs w:val="26"/>
          <w:lang w:val="en-US"/>
        </w:rPr>
        <w:t xml:space="preserve"> courses, </w:t>
      </w:r>
      <w:proofErr w:type="spellStart"/>
      <w:r w:rsidRPr="00C75D0B">
        <w:rPr>
          <w:rFonts w:cs="Times New Roman"/>
          <w:szCs w:val="26"/>
          <w:lang w:val="en-US"/>
        </w:rPr>
        <w:t>nhưng</w:t>
      </w:r>
      <w:proofErr w:type="spellEnd"/>
      <w:r w:rsidRPr="00C75D0B">
        <w:rPr>
          <w:rFonts w:cs="Times New Roman"/>
          <w:szCs w:val="26"/>
          <w:lang w:val="en-US"/>
        </w:rPr>
        <w:t xml:space="preserve"> </w:t>
      </w:r>
      <w:proofErr w:type="spellStart"/>
      <w:r w:rsidRPr="00C75D0B">
        <w:rPr>
          <w:rFonts w:cs="Times New Roman"/>
          <w:szCs w:val="26"/>
          <w:lang w:val="en-US"/>
        </w:rPr>
        <w:t>có</w:t>
      </w:r>
      <w:proofErr w:type="spellEnd"/>
      <w:r w:rsidRPr="00C75D0B">
        <w:rPr>
          <w:rFonts w:cs="Times New Roman"/>
          <w:szCs w:val="26"/>
          <w:lang w:val="en-US"/>
        </w:rPr>
        <w:t xml:space="preserve"> </w:t>
      </w:r>
      <w:proofErr w:type="spellStart"/>
      <w:r w:rsidRPr="00C75D0B">
        <w:rPr>
          <w:rFonts w:cs="Times New Roman"/>
          <w:szCs w:val="26"/>
          <w:lang w:val="en-US"/>
        </w:rPr>
        <w:t>thể</w:t>
      </w:r>
      <w:proofErr w:type="spellEnd"/>
      <w:r w:rsidRPr="00C75D0B">
        <w:rPr>
          <w:rFonts w:cs="Times New Roman"/>
          <w:szCs w:val="26"/>
          <w:lang w:val="en-US"/>
        </w:rPr>
        <w:t xml:space="preserve"> </w:t>
      </w:r>
      <w:proofErr w:type="spellStart"/>
      <w:r w:rsidRPr="00C75D0B">
        <w:rPr>
          <w:rFonts w:cs="Times New Roman"/>
          <w:szCs w:val="26"/>
          <w:lang w:val="en-US"/>
        </w:rPr>
        <w:t>truy</w:t>
      </w:r>
      <w:proofErr w:type="spellEnd"/>
      <w:r w:rsidRPr="00C75D0B">
        <w:rPr>
          <w:rFonts w:cs="Times New Roman"/>
          <w:szCs w:val="26"/>
          <w:lang w:val="en-US"/>
        </w:rPr>
        <w:t xml:space="preserve"> </w:t>
      </w:r>
      <w:proofErr w:type="spellStart"/>
      <w:r w:rsidRPr="00C75D0B">
        <w:rPr>
          <w:rFonts w:cs="Times New Roman"/>
          <w:szCs w:val="26"/>
          <w:lang w:val="en-US"/>
        </w:rPr>
        <w:t>vấn</w:t>
      </w:r>
      <w:proofErr w:type="spellEnd"/>
      <w:r w:rsidRPr="00C75D0B">
        <w:rPr>
          <w:rFonts w:cs="Times New Roman"/>
          <w:szCs w:val="26"/>
          <w:lang w:val="en-US"/>
        </w:rPr>
        <w:t xml:space="preserve"> </w:t>
      </w:r>
      <w:proofErr w:type="spellStart"/>
      <w:r w:rsidRPr="00C75D0B">
        <w:rPr>
          <w:rFonts w:cs="Times New Roman"/>
          <w:szCs w:val="26"/>
          <w:lang w:val="en-US"/>
        </w:rPr>
        <w:t>thông</w:t>
      </w:r>
      <w:proofErr w:type="spellEnd"/>
      <w:r w:rsidRPr="00C75D0B">
        <w:rPr>
          <w:rFonts w:cs="Times New Roman"/>
          <w:szCs w:val="26"/>
          <w:lang w:val="en-US"/>
        </w:rPr>
        <w:t xml:space="preserve"> qua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(SUP002).</w:t>
      </w:r>
    </w:p>
    <w:p w14:paraId="51D1FD48" w14:textId="29DFDAA2" w:rsidR="007A3376" w:rsidRPr="00C75D0B" w:rsidRDefault="00AF525A" w:rsidP="00AF525A">
      <w:pPr>
        <w:numPr>
          <w:ilvl w:val="0"/>
          <w:numId w:val="24"/>
        </w:numPr>
        <w:spacing w:line="360" w:lineRule="auto"/>
        <w:rPr>
          <w:rFonts w:cs="Times New Roman"/>
          <w:szCs w:val="26"/>
          <w:lang w:val="en-US"/>
        </w:rPr>
      </w:pPr>
      <w:r w:rsidRPr="00C75D0B">
        <w:rPr>
          <w:rFonts w:cs="Times New Roman"/>
          <w:szCs w:val="26"/>
          <w:lang w:val="en-US"/>
        </w:rPr>
        <w:t xml:space="preserve">Ý </w:t>
      </w:r>
      <w:proofErr w:type="spellStart"/>
      <w:r w:rsidRPr="00C75D0B">
        <w:rPr>
          <w:rFonts w:cs="Times New Roman"/>
          <w:szCs w:val="26"/>
          <w:lang w:val="en-US"/>
        </w:rPr>
        <w:t>nghĩa</w:t>
      </w:r>
      <w:proofErr w:type="spellEnd"/>
      <w:r w:rsidRPr="00C75D0B">
        <w:rPr>
          <w:rFonts w:cs="Times New Roman"/>
          <w:szCs w:val="26"/>
          <w:lang w:val="en-US"/>
        </w:rPr>
        <w:t xml:space="preserve">: </w:t>
      </w:r>
      <w:proofErr w:type="spellStart"/>
      <w:r w:rsidRPr="00C75D0B">
        <w:rPr>
          <w:rFonts w:cs="Times New Roman"/>
          <w:szCs w:val="26"/>
          <w:lang w:val="en-US"/>
        </w:rPr>
        <w:t>Mối</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Support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yêu</w:t>
      </w:r>
      <w:proofErr w:type="spellEnd"/>
      <w:r w:rsidRPr="00C75D0B">
        <w:rPr>
          <w:rFonts w:cs="Times New Roman"/>
          <w:szCs w:val="26"/>
          <w:lang w:val="en-US"/>
        </w:rPr>
        <w:t xml:space="preserve"> </w:t>
      </w:r>
      <w:proofErr w:type="spellStart"/>
      <w:r w:rsidRPr="00C75D0B">
        <w:rPr>
          <w:rFonts w:cs="Times New Roman"/>
          <w:szCs w:val="26"/>
          <w:lang w:val="en-US"/>
        </w:rPr>
        <w:t>cầu</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liên</w:t>
      </w:r>
      <w:proofErr w:type="spellEnd"/>
      <w:r w:rsidRPr="00C75D0B">
        <w:rPr>
          <w:rFonts w:cs="Times New Roman"/>
          <w:szCs w:val="26"/>
          <w:lang w:val="en-US"/>
        </w:rPr>
        <w:t xml:space="preserve"> </w:t>
      </w:r>
      <w:proofErr w:type="spellStart"/>
      <w:r w:rsidRPr="00C75D0B">
        <w:rPr>
          <w:rFonts w:cs="Times New Roman"/>
          <w:szCs w:val="26"/>
          <w:lang w:val="en-US"/>
        </w:rPr>
        <w:t>quan</w:t>
      </w:r>
      <w:proofErr w:type="spellEnd"/>
      <w:r w:rsidRPr="00C75D0B">
        <w:rPr>
          <w:rFonts w:cs="Times New Roman"/>
          <w:szCs w:val="26"/>
          <w:lang w:val="en-US"/>
        </w:rPr>
        <w:t xml:space="preserve"> </w:t>
      </w:r>
      <w:proofErr w:type="spellStart"/>
      <w:r w:rsidRPr="00C75D0B">
        <w:rPr>
          <w:rFonts w:cs="Times New Roman"/>
          <w:szCs w:val="26"/>
          <w:lang w:val="en-US"/>
        </w:rPr>
        <w:t>đến</w:t>
      </w:r>
      <w:proofErr w:type="spellEnd"/>
      <w:r w:rsidRPr="00C75D0B">
        <w:rPr>
          <w:rFonts w:cs="Times New Roman"/>
          <w:szCs w:val="26"/>
          <w:lang w:val="en-US"/>
        </w:rPr>
        <w:t xml:space="preserve"> </w:t>
      </w:r>
      <w:proofErr w:type="spellStart"/>
      <w:r w:rsidRPr="00C75D0B">
        <w:rPr>
          <w:rFonts w:cs="Times New Roman"/>
          <w:szCs w:val="26"/>
          <w:lang w:val="en-US"/>
        </w:rPr>
        <w:t>từng</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w:t>
      </w:r>
    </w:p>
    <w:p w14:paraId="797FEB5F" w14:textId="568A158D" w:rsidR="00CE72F2" w:rsidRPr="00C75D0B" w:rsidRDefault="00412BEA" w:rsidP="00CE72F2">
      <w:pPr>
        <w:spacing w:line="360" w:lineRule="auto"/>
        <w:ind w:firstLine="0"/>
        <w:rPr>
          <w:rFonts w:cs="Times New Roman"/>
          <w:b/>
          <w:bCs/>
          <w:szCs w:val="26"/>
        </w:rPr>
      </w:pPr>
      <w:proofErr w:type="spellStart"/>
      <w:r w:rsidRPr="00C75D0B">
        <w:rPr>
          <w:rFonts w:cs="Times New Roman"/>
          <w:b/>
          <w:bCs/>
          <w:szCs w:val="26"/>
          <w:lang w:val="en-US"/>
        </w:rPr>
        <w:t>Phân</w:t>
      </w:r>
      <w:proofErr w:type="spellEnd"/>
      <w:r w:rsidRPr="00C75D0B">
        <w:rPr>
          <w:rFonts w:cs="Times New Roman"/>
          <w:b/>
          <w:bCs/>
          <w:szCs w:val="26"/>
        </w:rPr>
        <w:t xml:space="preserve"> tích dữ liệu Collection</w:t>
      </w:r>
    </w:p>
    <w:p w14:paraId="5281398E" w14:textId="57BC14E1" w:rsidR="002067CE" w:rsidRPr="00C75D0B" w:rsidRDefault="005E6024" w:rsidP="00587D2B">
      <w:pPr>
        <w:spacing w:line="360" w:lineRule="auto"/>
        <w:ind w:firstLine="0"/>
        <w:rPr>
          <w:rFonts w:cs="Times New Roman"/>
          <w:szCs w:val="26"/>
        </w:rPr>
      </w:pPr>
      <w:r w:rsidRPr="00C75D0B">
        <w:rPr>
          <w:rFonts w:cs="Times New Roman"/>
          <w:noProof/>
          <w:szCs w:val="26"/>
        </w:rPr>
        <w:drawing>
          <wp:inline distT="0" distB="0" distL="0" distR="0" wp14:anchorId="578496CE" wp14:editId="5F0858FF">
            <wp:extent cx="5943600" cy="2988310"/>
            <wp:effectExtent l="0" t="0" r="0" b="2540"/>
            <wp:docPr id="690658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58214" name="Picture 1" descr="A screenshot of a computer&#10;&#10;AI-generated content may be incorrect."/>
                    <pic:cNvPicPr/>
                  </pic:nvPicPr>
                  <pic:blipFill>
                    <a:blip r:embed="rId16"/>
                    <a:stretch>
                      <a:fillRect/>
                    </a:stretch>
                  </pic:blipFill>
                  <pic:spPr>
                    <a:xfrm>
                      <a:off x="0" y="0"/>
                      <a:ext cx="5943600" cy="2988310"/>
                    </a:xfrm>
                    <a:prstGeom prst="rect">
                      <a:avLst/>
                    </a:prstGeom>
                  </pic:spPr>
                </pic:pic>
              </a:graphicData>
            </a:graphic>
          </wp:inline>
        </w:drawing>
      </w:r>
    </w:p>
    <w:p w14:paraId="4289DAEC" w14:textId="6D42C94E" w:rsidR="002067CE" w:rsidRPr="00C75D0B" w:rsidRDefault="002067CE" w:rsidP="003A792F">
      <w:pPr>
        <w:pStyle w:val="hinh"/>
        <w:rPr>
          <w:rFonts w:cs="Times New Roman"/>
          <w:szCs w:val="26"/>
        </w:rPr>
      </w:pPr>
      <w:bookmarkStart w:id="49" w:name="_Toc199715876"/>
      <w:r w:rsidRPr="00C75D0B">
        <w:rPr>
          <w:rFonts w:cs="Times New Roman"/>
          <w:szCs w:val="26"/>
        </w:rPr>
        <w:t>Hình 2.</w:t>
      </w:r>
      <w:r w:rsidR="00382773" w:rsidRPr="00C75D0B">
        <w:rPr>
          <w:rFonts w:cs="Times New Roman"/>
          <w:szCs w:val="26"/>
        </w:rPr>
        <w:t>4</w:t>
      </w:r>
      <w:r w:rsidRPr="00C75D0B">
        <w:rPr>
          <w:rFonts w:cs="Times New Roman"/>
          <w:szCs w:val="26"/>
        </w:rPr>
        <w:t>: Quản trị cơ sở dữ liệu</w:t>
      </w:r>
      <w:bookmarkEnd w:id="49"/>
    </w:p>
    <w:p w14:paraId="271660A9" w14:textId="7DCFDA80" w:rsidR="005948ED" w:rsidRPr="00C75D0B" w:rsidRDefault="005948ED" w:rsidP="005948ED">
      <w:pPr>
        <w:spacing w:line="360" w:lineRule="auto"/>
        <w:ind w:firstLine="567"/>
        <w:rPr>
          <w:rFonts w:cs="Times New Roman"/>
          <w:szCs w:val="26"/>
        </w:rPr>
      </w:pPr>
      <w:r w:rsidRPr="00C75D0B">
        <w:rPr>
          <w:rFonts w:cs="Times New Roman"/>
          <w:szCs w:val="26"/>
        </w:rPr>
        <w:t xml:space="preserve">Cơ sở dữ liệu của hệ thống quản lý học tập được quản lý thông qua MongoDB Compass, một công cụ trực quan hóa cho MongoDB, cho phép phân tích chi tiết cấu trúc, dữ liệu và hiệu suất. Database chính clb-tinhoc bao gồm các collection quan trọng như courses, results, students, supports, và users, mỗi collection đóng vai trò cụ thể trong việc hỗ trợ các chức năng của hệ thống. Dưới đây là phân tích chi tiết </w:t>
      </w:r>
      <w:r w:rsidR="00FB4E59" w:rsidRPr="00C75D0B">
        <w:rPr>
          <w:rFonts w:cs="Times New Roman"/>
          <w:szCs w:val="26"/>
        </w:rPr>
        <w:t>về cơ sở dữ liệu</w:t>
      </w:r>
      <w:r w:rsidRPr="00C75D0B">
        <w:rPr>
          <w:rFonts w:cs="Times New Roman"/>
          <w:szCs w:val="26"/>
        </w:rPr>
        <w:t>.</w:t>
      </w:r>
    </w:p>
    <w:p w14:paraId="759FF8DC" w14:textId="7F0FC815" w:rsidR="00DD2097" w:rsidRPr="00C75D0B" w:rsidRDefault="00DD2097" w:rsidP="00035380">
      <w:pPr>
        <w:pStyle w:val="ListParagraph"/>
        <w:numPr>
          <w:ilvl w:val="0"/>
          <w:numId w:val="29"/>
        </w:numPr>
        <w:spacing w:line="360" w:lineRule="auto"/>
        <w:ind w:left="284" w:hanging="284"/>
        <w:contextualSpacing w:val="0"/>
        <w:rPr>
          <w:rFonts w:cs="Times New Roman"/>
          <w:b/>
          <w:bCs/>
          <w:szCs w:val="26"/>
        </w:rPr>
      </w:pPr>
      <w:r w:rsidRPr="00C75D0B">
        <w:rPr>
          <w:rFonts w:cs="Times New Roman"/>
          <w:b/>
          <w:bCs/>
          <w:szCs w:val="26"/>
          <w:lang w:val="en-US"/>
        </w:rPr>
        <w:t>Collection courses</w:t>
      </w:r>
      <w:r w:rsidRPr="00C75D0B">
        <w:rPr>
          <w:rFonts w:cs="Times New Roman"/>
          <w:b/>
          <w:bCs/>
          <w:szCs w:val="26"/>
        </w:rPr>
        <w:t>:</w:t>
      </w:r>
    </w:p>
    <w:p w14:paraId="7726FB09" w14:textId="3C9527DC" w:rsidR="00DD2097" w:rsidRPr="00C75D0B" w:rsidRDefault="00FB4E59" w:rsidP="00DD2097">
      <w:pPr>
        <w:spacing w:line="360" w:lineRule="auto"/>
        <w:ind w:firstLine="0"/>
        <w:rPr>
          <w:rFonts w:cs="Times New Roman"/>
          <w:szCs w:val="26"/>
        </w:rPr>
      </w:pPr>
      <w:r>
        <w:lastRenderedPageBreak/>
        <w:drawing>
          <wp:inline distT="0" distB="0" distL="0" distR="0" wp14:anchorId="4126EF0D" wp14:editId="743CAEE0">
            <wp:extent cx="5943600" cy="2830830"/>
            <wp:effectExtent l="0" t="0" r="0" b="7620"/>
            <wp:docPr id="1637027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7306" name="Picture 1" descr="A screenshot of a computer&#10;&#10;AI-generated content may be incorrect."/>
                    <pic:cNvPicPr/>
                  </pic:nvPicPr>
                  <pic:blipFill>
                    <a:blip r:embed="rId17"/>
                    <a:stretch>
                      <a:fillRect/>
                    </a:stretch>
                  </pic:blipFill>
                  <pic:spPr>
                    <a:xfrm>
                      <a:off x="0" y="0"/>
                      <a:ext cx="5943600" cy="2830830"/>
                    </a:xfrm>
                    <a:prstGeom prst="rect">
                      <a:avLst/>
                    </a:prstGeom>
                  </pic:spPr>
                </pic:pic>
              </a:graphicData>
            </a:graphic>
          </wp:inline>
        </w:drawing>
      </w:r>
    </w:p>
    <w:p w14:paraId="4CD11408" w14:textId="06C72B7C" w:rsidR="00E534B4" w:rsidRPr="00C75D0B" w:rsidRDefault="00E534B4" w:rsidP="003A792F">
      <w:pPr>
        <w:pStyle w:val="hinh"/>
        <w:rPr>
          <w:rFonts w:cs="Times New Roman"/>
          <w:szCs w:val="26"/>
        </w:rPr>
      </w:pPr>
      <w:bookmarkStart w:id="50" w:name="_Toc199715877"/>
      <w:r w:rsidRPr="00C75D0B">
        <w:rPr>
          <w:rFonts w:cs="Times New Roman"/>
          <w:szCs w:val="26"/>
        </w:rPr>
        <w:t>Hình 2.</w:t>
      </w:r>
      <w:r w:rsidR="00382773" w:rsidRPr="00C75D0B">
        <w:rPr>
          <w:rFonts w:cs="Times New Roman"/>
          <w:szCs w:val="26"/>
        </w:rPr>
        <w:t>5</w:t>
      </w:r>
      <w:r w:rsidRPr="00C75D0B">
        <w:rPr>
          <w:rFonts w:cs="Times New Roman"/>
          <w:szCs w:val="26"/>
        </w:rPr>
        <w:t xml:space="preserve">: Cơ sở dữ liệu </w:t>
      </w:r>
      <w:r w:rsidR="000D16E2" w:rsidRPr="00C75D0B">
        <w:rPr>
          <w:rFonts w:cs="Times New Roman"/>
          <w:szCs w:val="26"/>
        </w:rPr>
        <w:t>courses</w:t>
      </w:r>
      <w:bookmarkEnd w:id="50"/>
    </w:p>
    <w:p w14:paraId="47BDD7B4" w14:textId="77777777" w:rsidR="004D73D2" w:rsidRPr="00C75D0B" w:rsidRDefault="004D73D2" w:rsidP="000D16E2">
      <w:pPr>
        <w:pStyle w:val="ListParagraph"/>
        <w:numPr>
          <w:ilvl w:val="0"/>
          <w:numId w:val="3"/>
        </w:numPr>
        <w:spacing w:line="360" w:lineRule="auto"/>
        <w:ind w:left="568" w:hanging="284"/>
        <w:contextualSpacing w:val="0"/>
        <w:rPr>
          <w:rFonts w:cs="Times New Roman"/>
          <w:szCs w:val="26"/>
        </w:rPr>
      </w:pPr>
      <w:r w:rsidRPr="00C75D0B">
        <w:rPr>
          <w:rFonts w:cs="Times New Roman"/>
          <w:b/>
          <w:szCs w:val="26"/>
        </w:rPr>
        <w:t>Cấu trúc dữ liệu</w:t>
      </w:r>
      <w:r w:rsidRPr="00C75D0B">
        <w:rPr>
          <w:rFonts w:cs="Times New Roman"/>
          <w:szCs w:val="26"/>
        </w:rPr>
        <w:t xml:space="preserve">: Mỗi tài liệu bao gồm các trường như: </w:t>
      </w:r>
    </w:p>
    <w:p w14:paraId="5908EDDB"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_id: Định danh duy nhất (ví dụ: ObjectId("164600000000000000000001")).</w:t>
      </w:r>
    </w:p>
    <w:p w14:paraId="4699BFC1"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TenKhoaHoc: Tên khóa học (ví dụ: "Khóa học lập trình Java với bản đề nâng cao").</w:t>
      </w:r>
    </w:p>
    <w:p w14:paraId="135E16BF"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MoTa: Mô tả khóa học (ví dụ: "Khóa học lập trình Java cd bản đề nâng cao").</w:t>
      </w:r>
    </w:p>
    <w:p w14:paraId="1B9B69BE"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NgayBatDau: Ngày bắt đầu (ví dụ: "2024-01-01T00:00:00.002Z").</w:t>
      </w:r>
    </w:p>
    <w:p w14:paraId="34345506"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NgayKetThuc: Ngày kết thúc (ví dụ: "2024-06-01T00:00:00.002Z").</w:t>
      </w:r>
    </w:p>
    <w:p w14:paraId="56AE8718"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students: Danh sách mã sinh viên tham gia (ví dụ: ["SV001", "SV002", "SV003"]).</w:t>
      </w:r>
    </w:p>
    <w:p w14:paraId="00817B3D"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supports: Danh sách mã hỗ trợ liên quan (ví dụ: ["SUP002", "SUP003"]).</w:t>
      </w:r>
    </w:p>
    <w:p w14:paraId="02618CA2" w14:textId="77777777" w:rsidR="004D73D2" w:rsidRPr="00C75D0B" w:rsidRDefault="004D73D2" w:rsidP="000D16E2">
      <w:pPr>
        <w:numPr>
          <w:ilvl w:val="0"/>
          <w:numId w:val="15"/>
        </w:numPr>
        <w:spacing w:line="360" w:lineRule="auto"/>
        <w:ind w:left="681" w:hanging="284"/>
        <w:rPr>
          <w:rFonts w:cs="Times New Roman"/>
          <w:szCs w:val="26"/>
        </w:rPr>
      </w:pPr>
      <w:r w:rsidRPr="00C75D0B">
        <w:rPr>
          <w:rFonts w:cs="Times New Roman"/>
          <w:szCs w:val="26"/>
        </w:rPr>
        <w:t>createdAt và updatedAt: Thời gian tạo và cập nhật (ví dụ: "2025-05-23T15:25:00.627Z").</w:t>
      </w:r>
    </w:p>
    <w:p w14:paraId="49B4FC30" w14:textId="0E0E1E43" w:rsidR="005948ED" w:rsidRPr="00C75D0B" w:rsidRDefault="00C37F2D" w:rsidP="00C37F2D">
      <w:pPr>
        <w:spacing w:line="360" w:lineRule="auto"/>
        <w:ind w:firstLine="567"/>
        <w:rPr>
          <w:rFonts w:cs="Times New Roman"/>
          <w:szCs w:val="26"/>
        </w:rPr>
      </w:pPr>
      <w:r w:rsidRPr="00C75D0B">
        <w:rPr>
          <w:rFonts w:cs="Times New Roman"/>
          <w:szCs w:val="26"/>
        </w:rPr>
        <w:t>Collection này đóng vai trò trung tâm trong việc quản lý các khóa học, lưu trữ thông tin cần thiết để hỗ trợ chức năng đăng ký khóa học và xem thông tin khóa học.</w:t>
      </w:r>
    </w:p>
    <w:p w14:paraId="7F4BD695" w14:textId="048A3B63" w:rsidR="00095F60" w:rsidRPr="00C75D0B" w:rsidRDefault="00F9441B" w:rsidP="00035380">
      <w:pPr>
        <w:pStyle w:val="ListParagraph"/>
        <w:numPr>
          <w:ilvl w:val="0"/>
          <w:numId w:val="29"/>
        </w:numPr>
        <w:spacing w:line="360" w:lineRule="auto"/>
        <w:ind w:left="284" w:hanging="284"/>
        <w:contextualSpacing w:val="0"/>
        <w:rPr>
          <w:rFonts w:cs="Times New Roman"/>
          <w:b/>
          <w:bCs/>
          <w:szCs w:val="26"/>
        </w:rPr>
      </w:pPr>
      <w:r w:rsidRPr="00C75D0B">
        <w:rPr>
          <w:rFonts w:cs="Times New Roman"/>
          <w:b/>
          <w:bCs/>
          <w:szCs w:val="26"/>
          <w:lang w:val="en-US"/>
        </w:rPr>
        <w:t>Collection results</w:t>
      </w:r>
      <w:r w:rsidR="00095F60" w:rsidRPr="00C75D0B">
        <w:rPr>
          <w:rFonts w:cs="Times New Roman"/>
          <w:b/>
          <w:bCs/>
          <w:szCs w:val="26"/>
        </w:rPr>
        <w:t>:</w:t>
      </w:r>
    </w:p>
    <w:p w14:paraId="3078C4B3" w14:textId="615F76D9" w:rsidR="00054F96" w:rsidRPr="00C75D0B" w:rsidRDefault="00054F96" w:rsidP="00054F96">
      <w:pPr>
        <w:spacing w:line="360" w:lineRule="auto"/>
        <w:ind w:firstLine="0"/>
        <w:jc w:val="center"/>
        <w:rPr>
          <w:rFonts w:cs="Times New Roman"/>
          <w:b/>
          <w:bCs/>
          <w:szCs w:val="26"/>
        </w:rPr>
      </w:pPr>
      <w:r>
        <w:lastRenderedPageBreak/>
        <w:drawing>
          <wp:inline distT="0" distB="0" distL="0" distR="0" wp14:anchorId="265F3C13" wp14:editId="55B607D3">
            <wp:extent cx="5943600" cy="2940050"/>
            <wp:effectExtent l="0" t="0" r="0" b="0"/>
            <wp:docPr id="1831973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3065" name="Picture 1" descr="A screenshot of a computer&#10;&#10;AI-generated content may be incorrect."/>
                    <pic:cNvPicPr/>
                  </pic:nvPicPr>
                  <pic:blipFill>
                    <a:blip r:embed="rId18"/>
                    <a:stretch>
                      <a:fillRect/>
                    </a:stretch>
                  </pic:blipFill>
                  <pic:spPr>
                    <a:xfrm>
                      <a:off x="0" y="0"/>
                      <a:ext cx="5943600" cy="2940050"/>
                    </a:xfrm>
                    <a:prstGeom prst="rect">
                      <a:avLst/>
                    </a:prstGeom>
                  </pic:spPr>
                </pic:pic>
              </a:graphicData>
            </a:graphic>
          </wp:inline>
        </w:drawing>
      </w:r>
    </w:p>
    <w:p w14:paraId="0F87A7F6" w14:textId="02F9636A" w:rsidR="000D16E2" w:rsidRPr="00C75D0B" w:rsidRDefault="000D16E2" w:rsidP="003A792F">
      <w:pPr>
        <w:pStyle w:val="hinh"/>
        <w:rPr>
          <w:rFonts w:cs="Times New Roman"/>
          <w:szCs w:val="26"/>
        </w:rPr>
      </w:pPr>
      <w:bookmarkStart w:id="51" w:name="_Toc199715878"/>
      <w:r w:rsidRPr="00C75D0B">
        <w:rPr>
          <w:rFonts w:cs="Times New Roman"/>
          <w:szCs w:val="26"/>
        </w:rPr>
        <w:t>Hình 2.</w:t>
      </w:r>
      <w:r w:rsidR="00382773" w:rsidRPr="00C75D0B">
        <w:rPr>
          <w:rFonts w:cs="Times New Roman"/>
          <w:szCs w:val="26"/>
        </w:rPr>
        <w:t>6</w:t>
      </w:r>
      <w:r w:rsidRPr="00C75D0B">
        <w:rPr>
          <w:rFonts w:cs="Times New Roman"/>
          <w:szCs w:val="26"/>
        </w:rPr>
        <w:t>: Cơ sở dữ liệu results</w:t>
      </w:r>
      <w:bookmarkEnd w:id="51"/>
    </w:p>
    <w:p w14:paraId="23EF4F24" w14:textId="5EA5E592" w:rsidR="00F9441B" w:rsidRPr="00C75D0B" w:rsidRDefault="00F9441B" w:rsidP="000D16E2">
      <w:pPr>
        <w:pStyle w:val="ListParagraph"/>
        <w:numPr>
          <w:ilvl w:val="0"/>
          <w:numId w:val="16"/>
        </w:numPr>
        <w:spacing w:line="360" w:lineRule="auto"/>
        <w:ind w:left="568" w:hanging="284"/>
        <w:contextualSpacing w:val="0"/>
        <w:rPr>
          <w:rFonts w:cs="Times New Roman"/>
          <w:szCs w:val="26"/>
          <w:lang w:val="en-US"/>
        </w:rPr>
      </w:pPr>
      <w:proofErr w:type="spellStart"/>
      <w:r w:rsidRPr="00C75D0B">
        <w:rPr>
          <w:rFonts w:cs="Times New Roman"/>
          <w:b/>
          <w:bCs/>
          <w:szCs w:val="26"/>
          <w:lang w:val="en-US"/>
        </w:rPr>
        <w:t>Cấu</w:t>
      </w:r>
      <w:proofErr w:type="spellEnd"/>
      <w:r w:rsidRPr="00C75D0B">
        <w:rPr>
          <w:rFonts w:cs="Times New Roman"/>
          <w:b/>
          <w:bCs/>
          <w:szCs w:val="26"/>
          <w:lang w:val="en-US"/>
        </w:rPr>
        <w:t xml:space="preserve"> </w:t>
      </w:r>
      <w:proofErr w:type="spellStart"/>
      <w:r w:rsidRPr="00C75D0B">
        <w:rPr>
          <w:rFonts w:cs="Times New Roman"/>
          <w:b/>
          <w:bCs/>
          <w:szCs w:val="26"/>
          <w:lang w:val="en-US"/>
        </w:rPr>
        <w:t>trúc</w:t>
      </w:r>
      <w:proofErr w:type="spellEnd"/>
      <w:r w:rsidRPr="00C75D0B">
        <w:rPr>
          <w:rFonts w:cs="Times New Roman"/>
          <w:b/>
          <w:bCs/>
          <w:szCs w:val="26"/>
          <w:lang w:val="en-US"/>
        </w:rPr>
        <w:t xml:space="preserve"> </w:t>
      </w:r>
      <w:proofErr w:type="spellStart"/>
      <w:r w:rsidRPr="00C75D0B">
        <w:rPr>
          <w:rFonts w:cs="Times New Roman"/>
          <w:b/>
          <w:bCs/>
          <w:szCs w:val="26"/>
          <w:lang w:val="en-US"/>
        </w:rPr>
        <w:t>dữ</w:t>
      </w:r>
      <w:proofErr w:type="spellEnd"/>
      <w:r w:rsidRPr="00C75D0B">
        <w:rPr>
          <w:rFonts w:cs="Times New Roman"/>
          <w:b/>
          <w:bCs/>
          <w:szCs w:val="26"/>
          <w:lang w:val="en-US"/>
        </w:rPr>
        <w:t xml:space="preserve"> </w:t>
      </w:r>
      <w:proofErr w:type="spellStart"/>
      <w:r w:rsidRPr="00C75D0B">
        <w:rPr>
          <w:rFonts w:cs="Times New Roman"/>
          <w:b/>
          <w:bCs/>
          <w:szCs w:val="26"/>
          <w:lang w:val="en-US"/>
        </w:rPr>
        <w:t>liệu</w:t>
      </w:r>
      <w:proofErr w:type="spellEnd"/>
      <w:r w:rsidRPr="00C75D0B">
        <w:rPr>
          <w:rFonts w:cs="Times New Roman"/>
          <w:szCs w:val="26"/>
          <w:lang w:val="en-US"/>
        </w:rPr>
        <w:t xml:space="preserve">: </w:t>
      </w:r>
    </w:p>
    <w:p w14:paraId="2EBBE76E" w14:textId="77777777" w:rsidR="00F9441B" w:rsidRPr="00C75D0B" w:rsidRDefault="00F9441B" w:rsidP="000D16E2">
      <w:pPr>
        <w:numPr>
          <w:ilvl w:val="0"/>
          <w:numId w:val="17"/>
        </w:numPr>
        <w:spacing w:line="360" w:lineRule="auto"/>
        <w:ind w:left="681" w:hanging="284"/>
        <w:rPr>
          <w:rFonts w:cs="Times New Roman"/>
          <w:szCs w:val="26"/>
          <w:lang w:val="en-US"/>
        </w:rPr>
      </w:pPr>
      <w:r w:rsidRPr="00C75D0B">
        <w:rPr>
          <w:rFonts w:cs="Times New Roman"/>
          <w:szCs w:val="26"/>
          <w:lang w:val="en-US"/>
        </w:rPr>
        <w:t xml:space="preserve">_id: Định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duy</w:t>
      </w:r>
      <w:proofErr w:type="spellEnd"/>
      <w:r w:rsidRPr="00C75D0B">
        <w:rPr>
          <w:rFonts w:cs="Times New Roman"/>
          <w:szCs w:val="26"/>
          <w:lang w:val="en-US"/>
        </w:rPr>
        <w:t xml:space="preserve"> </w:t>
      </w:r>
      <w:proofErr w:type="spellStart"/>
      <w:r w:rsidRPr="00C75D0B">
        <w:rPr>
          <w:rFonts w:cs="Times New Roman"/>
          <w:szCs w:val="26"/>
          <w:lang w:val="en-US"/>
        </w:rPr>
        <w:t>nhất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roofErr w:type="spellStart"/>
      <w:r w:rsidRPr="00C75D0B">
        <w:rPr>
          <w:rFonts w:cs="Times New Roman"/>
          <w:szCs w:val="26"/>
          <w:lang w:val="en-US"/>
        </w:rPr>
        <w:t>ObjectId</w:t>
      </w:r>
      <w:proofErr w:type="spellEnd"/>
      <w:r w:rsidRPr="00C75D0B">
        <w:rPr>
          <w:rFonts w:cs="Times New Roman"/>
          <w:szCs w:val="26"/>
          <w:lang w:val="en-US"/>
        </w:rPr>
        <w:t>("6837323843d7348f4d6cfca7")).</w:t>
      </w:r>
    </w:p>
    <w:p w14:paraId="79AA2825" w14:textId="77777777" w:rsidR="00F9441B" w:rsidRPr="00C75D0B" w:rsidRDefault="00F9441B" w:rsidP="000D16E2">
      <w:pPr>
        <w:numPr>
          <w:ilvl w:val="0"/>
          <w:numId w:val="17"/>
        </w:numPr>
        <w:spacing w:line="360" w:lineRule="auto"/>
        <w:rPr>
          <w:rFonts w:cs="Times New Roman"/>
          <w:szCs w:val="26"/>
          <w:lang w:val="en-US"/>
        </w:rPr>
      </w:pPr>
      <w:r w:rsidRPr="00C75D0B">
        <w:rPr>
          <w:rFonts w:cs="Times New Roman"/>
          <w:szCs w:val="26"/>
          <w:lang w:val="en-US"/>
        </w:rPr>
        <w:t xml:space="preserve">student: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"SV001").</w:t>
      </w:r>
    </w:p>
    <w:p w14:paraId="0FD314B2" w14:textId="77777777" w:rsidR="00F9441B" w:rsidRPr="00C75D0B" w:rsidRDefault="00F9441B" w:rsidP="000D16E2">
      <w:pPr>
        <w:numPr>
          <w:ilvl w:val="0"/>
          <w:numId w:val="17"/>
        </w:numPr>
        <w:spacing w:line="360" w:lineRule="auto"/>
        <w:rPr>
          <w:rFonts w:cs="Times New Roman"/>
          <w:szCs w:val="26"/>
          <w:lang w:val="en-US"/>
        </w:rPr>
      </w:pPr>
      <w:r w:rsidRPr="00C75D0B">
        <w:rPr>
          <w:rFonts w:cs="Times New Roman"/>
          <w:szCs w:val="26"/>
          <w:lang w:val="en-US"/>
        </w:rPr>
        <w:t xml:space="preserve">course: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"640600000000000000000001").</w:t>
      </w:r>
    </w:p>
    <w:p w14:paraId="2FCDB0E1" w14:textId="77777777" w:rsidR="00F9441B" w:rsidRPr="00C75D0B" w:rsidRDefault="00F9441B" w:rsidP="000D16E2">
      <w:pPr>
        <w:numPr>
          <w:ilvl w:val="0"/>
          <w:numId w:val="17"/>
        </w:numPr>
        <w:spacing w:line="360" w:lineRule="auto"/>
        <w:rPr>
          <w:rFonts w:cs="Times New Roman"/>
          <w:szCs w:val="26"/>
          <w:lang w:val="en-US"/>
        </w:rPr>
      </w:pPr>
      <w:r w:rsidRPr="00C75D0B">
        <w:rPr>
          <w:rFonts w:cs="Times New Roman"/>
          <w:szCs w:val="26"/>
          <w:lang w:val="en-US"/>
        </w:rPr>
        <w:t xml:space="preserve">score: </w:t>
      </w:r>
      <w:proofErr w:type="spellStart"/>
      <w:r w:rsidRPr="00C75D0B">
        <w:rPr>
          <w:rFonts w:cs="Times New Roman"/>
          <w:szCs w:val="26"/>
          <w:lang w:val="en-US"/>
        </w:rPr>
        <w:t>Điểm</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8.5).</w:t>
      </w:r>
    </w:p>
    <w:p w14:paraId="010774C5" w14:textId="77777777" w:rsidR="00F9441B" w:rsidRPr="00C75D0B" w:rsidRDefault="00F9441B" w:rsidP="000D16E2">
      <w:pPr>
        <w:numPr>
          <w:ilvl w:val="0"/>
          <w:numId w:val="17"/>
        </w:numPr>
        <w:spacing w:line="360" w:lineRule="auto"/>
        <w:rPr>
          <w:rFonts w:cs="Times New Roman"/>
          <w:szCs w:val="26"/>
          <w:lang w:val="en-US"/>
        </w:rPr>
      </w:pPr>
      <w:proofErr w:type="spellStart"/>
      <w:r w:rsidRPr="00C75D0B">
        <w:rPr>
          <w:rFonts w:cs="Times New Roman"/>
          <w:szCs w:val="26"/>
          <w:lang w:val="en-US"/>
        </w:rPr>
        <w:t>createdAt</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updatedAt</w:t>
      </w:r>
      <w:proofErr w:type="spellEnd"/>
      <w:r w:rsidRPr="00C75D0B">
        <w:rPr>
          <w:rFonts w:cs="Times New Roman"/>
          <w:szCs w:val="26"/>
          <w:lang w:val="en-US"/>
        </w:rPr>
        <w:t xml:space="preserve">: </w:t>
      </w:r>
      <w:proofErr w:type="spellStart"/>
      <w:r w:rsidRPr="00C75D0B">
        <w:rPr>
          <w:rFonts w:cs="Times New Roman"/>
          <w:szCs w:val="26"/>
          <w:lang w:val="en-US"/>
        </w:rPr>
        <w:t>Thời</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tạo</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cập</w:t>
      </w:r>
      <w:proofErr w:type="spellEnd"/>
      <w:r w:rsidRPr="00C75D0B">
        <w:rPr>
          <w:rFonts w:cs="Times New Roman"/>
          <w:szCs w:val="26"/>
          <w:lang w:val="en-US"/>
        </w:rPr>
        <w:t xml:space="preserve"> </w:t>
      </w:r>
      <w:proofErr w:type="spellStart"/>
      <w:r w:rsidRPr="00C75D0B">
        <w:rPr>
          <w:rFonts w:cs="Times New Roman"/>
          <w:szCs w:val="26"/>
          <w:lang w:val="en-US"/>
        </w:rPr>
        <w:t>nhật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"2025-05-23T16:21:08Z").</w:t>
      </w:r>
    </w:p>
    <w:p w14:paraId="2D465C33" w14:textId="22A8AA1E" w:rsidR="00095F60" w:rsidRPr="00C75D0B" w:rsidRDefault="00F9441B" w:rsidP="00856CE0">
      <w:pPr>
        <w:spacing w:line="360" w:lineRule="auto"/>
        <w:ind w:firstLine="360"/>
        <w:rPr>
          <w:rFonts w:cs="Times New Roman"/>
          <w:szCs w:val="26"/>
        </w:rPr>
      </w:pPr>
      <w:r w:rsidRPr="00C75D0B">
        <w:rPr>
          <w:rFonts w:cs="Times New Roman"/>
          <w:szCs w:val="26"/>
          <w:lang w:val="en-US"/>
        </w:rPr>
        <w:t xml:space="preserve">Collection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xem</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hoặc</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trị</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dõi</w:t>
      </w:r>
      <w:proofErr w:type="spellEnd"/>
      <w:r w:rsidRPr="00C75D0B">
        <w:rPr>
          <w:rFonts w:cs="Times New Roman"/>
          <w:szCs w:val="26"/>
          <w:lang w:val="en-US"/>
        </w:rPr>
        <w:t xml:space="preserve"> </w:t>
      </w:r>
      <w:proofErr w:type="spellStart"/>
      <w:r w:rsidRPr="00C75D0B">
        <w:rPr>
          <w:rFonts w:cs="Times New Roman"/>
          <w:szCs w:val="26"/>
          <w:lang w:val="en-US"/>
        </w:rPr>
        <w:t>tiến</w:t>
      </w:r>
      <w:proofErr w:type="spellEnd"/>
      <w:r w:rsidRPr="00C75D0B">
        <w:rPr>
          <w:rFonts w:cs="Times New Roman"/>
          <w:szCs w:val="26"/>
          <w:lang w:val="en-US"/>
        </w:rPr>
        <w:t xml:space="preserve"> </w:t>
      </w:r>
      <w:proofErr w:type="spellStart"/>
      <w:r w:rsidRPr="00C75D0B">
        <w:rPr>
          <w:rFonts w:cs="Times New Roman"/>
          <w:szCs w:val="26"/>
          <w:lang w:val="en-US"/>
        </w:rPr>
        <w:t>độ</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Dữ</w:t>
      </w:r>
      <w:proofErr w:type="spellEnd"/>
      <w:r w:rsidRPr="00C75D0B">
        <w:rPr>
          <w:rFonts w:cs="Times New Roman"/>
          <w:szCs w:val="26"/>
          <w:lang w:val="en-US"/>
        </w:rPr>
        <w:t xml:space="preserve"> </w:t>
      </w:r>
      <w:proofErr w:type="spellStart"/>
      <w:r w:rsidRPr="00C75D0B">
        <w:rPr>
          <w:rFonts w:cs="Times New Roman"/>
          <w:szCs w:val="26"/>
          <w:lang w:val="en-US"/>
        </w:rPr>
        <w:t>liệu</w:t>
      </w:r>
      <w:proofErr w:type="spellEnd"/>
      <w:r w:rsidRPr="00C75D0B">
        <w:rPr>
          <w:rFonts w:cs="Times New Roman"/>
          <w:szCs w:val="26"/>
          <w:lang w:val="en-US"/>
        </w:rPr>
        <w:t xml:space="preserve"> </w:t>
      </w:r>
      <w:proofErr w:type="spellStart"/>
      <w:r w:rsidRPr="00C75D0B">
        <w:rPr>
          <w:rFonts w:cs="Times New Roman"/>
          <w:szCs w:val="26"/>
          <w:lang w:val="en-US"/>
        </w:rPr>
        <w:t>thời</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 xml:space="preserve"> </w:t>
      </w:r>
      <w:proofErr w:type="spellStart"/>
      <w:r w:rsidRPr="00C75D0B">
        <w:rPr>
          <w:rFonts w:cs="Times New Roman"/>
          <w:szCs w:val="26"/>
          <w:lang w:val="en-US"/>
        </w:rPr>
        <w:t>giúp</w:t>
      </w:r>
      <w:proofErr w:type="spellEnd"/>
      <w:r w:rsidRPr="00C75D0B">
        <w:rPr>
          <w:rFonts w:cs="Times New Roman"/>
          <w:szCs w:val="26"/>
          <w:lang w:val="en-US"/>
        </w:rPr>
        <w:t xml:space="preserve"> </w:t>
      </w:r>
      <w:proofErr w:type="spellStart"/>
      <w:r w:rsidRPr="00C75D0B">
        <w:rPr>
          <w:rFonts w:cs="Times New Roman"/>
          <w:szCs w:val="26"/>
          <w:lang w:val="en-US"/>
        </w:rPr>
        <w:t>phân</w:t>
      </w:r>
      <w:proofErr w:type="spellEnd"/>
      <w:r w:rsidRPr="00C75D0B">
        <w:rPr>
          <w:rFonts w:cs="Times New Roman"/>
          <w:szCs w:val="26"/>
          <w:lang w:val="en-US"/>
        </w:rPr>
        <w:t xml:space="preserve"> </w:t>
      </w:r>
      <w:proofErr w:type="spellStart"/>
      <w:r w:rsidRPr="00C75D0B">
        <w:rPr>
          <w:rFonts w:cs="Times New Roman"/>
          <w:szCs w:val="26"/>
          <w:lang w:val="en-US"/>
        </w:rPr>
        <w:t>tích</w:t>
      </w:r>
      <w:proofErr w:type="spellEnd"/>
      <w:r w:rsidRPr="00C75D0B">
        <w:rPr>
          <w:rFonts w:cs="Times New Roman"/>
          <w:szCs w:val="26"/>
          <w:lang w:val="en-US"/>
        </w:rPr>
        <w:t xml:space="preserve"> </w:t>
      </w:r>
      <w:proofErr w:type="spellStart"/>
      <w:r w:rsidRPr="00C75D0B">
        <w:rPr>
          <w:rFonts w:cs="Times New Roman"/>
          <w:szCs w:val="26"/>
          <w:lang w:val="en-US"/>
        </w:rPr>
        <w:t>hiệu</w:t>
      </w:r>
      <w:proofErr w:type="spellEnd"/>
      <w:r w:rsidRPr="00C75D0B">
        <w:rPr>
          <w:rFonts w:cs="Times New Roman"/>
          <w:szCs w:val="26"/>
          <w:lang w:val="en-US"/>
        </w:rPr>
        <w:t xml:space="preserve"> </w:t>
      </w:r>
      <w:proofErr w:type="spellStart"/>
      <w:r w:rsidRPr="00C75D0B">
        <w:rPr>
          <w:rFonts w:cs="Times New Roman"/>
          <w:szCs w:val="26"/>
          <w:lang w:val="en-US"/>
        </w:rPr>
        <w:t>suất</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thời</w:t>
      </w:r>
      <w:proofErr w:type="spellEnd"/>
      <w:r w:rsidRPr="00C75D0B">
        <w:rPr>
          <w:rFonts w:cs="Times New Roman"/>
          <w:szCs w:val="26"/>
          <w:lang w:val="en-US"/>
        </w:rPr>
        <w:t xml:space="preserve"> </w:t>
      </w:r>
      <w:proofErr w:type="spellStart"/>
      <w:r w:rsidRPr="00C75D0B">
        <w:rPr>
          <w:rFonts w:cs="Times New Roman"/>
          <w:szCs w:val="26"/>
          <w:lang w:val="en-US"/>
        </w:rPr>
        <w:t>gian</w:t>
      </w:r>
      <w:proofErr w:type="spellEnd"/>
      <w:r w:rsidRPr="00C75D0B">
        <w:rPr>
          <w:rFonts w:cs="Times New Roman"/>
          <w:szCs w:val="26"/>
          <w:lang w:val="en-US"/>
        </w:rPr>
        <w:t>.</w:t>
      </w:r>
    </w:p>
    <w:p w14:paraId="5324823D" w14:textId="723CCE88" w:rsidR="00054F96" w:rsidRPr="00C75D0B" w:rsidRDefault="00054F96" w:rsidP="00035380">
      <w:pPr>
        <w:pStyle w:val="ListParagraph"/>
        <w:numPr>
          <w:ilvl w:val="0"/>
          <w:numId w:val="29"/>
        </w:numPr>
        <w:spacing w:line="360" w:lineRule="auto"/>
        <w:ind w:left="284" w:hanging="284"/>
        <w:contextualSpacing w:val="0"/>
        <w:rPr>
          <w:rFonts w:cs="Times New Roman"/>
          <w:b/>
          <w:bCs/>
          <w:szCs w:val="26"/>
          <w:lang w:val="en-US"/>
        </w:rPr>
      </w:pPr>
      <w:r w:rsidRPr="00C75D0B">
        <w:rPr>
          <w:rFonts w:cs="Times New Roman"/>
          <w:b/>
          <w:bCs/>
          <w:szCs w:val="26"/>
          <w:lang w:val="en-US"/>
        </w:rPr>
        <w:t>Collection students</w:t>
      </w:r>
      <w:r w:rsidRPr="00C75D0B">
        <w:rPr>
          <w:rFonts w:cs="Times New Roman"/>
          <w:b/>
          <w:bCs/>
          <w:szCs w:val="26"/>
        </w:rPr>
        <w:t>:</w:t>
      </w:r>
    </w:p>
    <w:p w14:paraId="767F10B3" w14:textId="2A809F38" w:rsidR="002067CE" w:rsidRPr="00C75D0B" w:rsidRDefault="00AD36A2" w:rsidP="00587D2B">
      <w:pPr>
        <w:spacing w:line="360" w:lineRule="auto"/>
        <w:ind w:firstLine="0"/>
        <w:rPr>
          <w:rFonts w:cs="Times New Roman"/>
          <w:szCs w:val="26"/>
        </w:rPr>
      </w:pPr>
      <w:r>
        <w:lastRenderedPageBreak/>
        <w:drawing>
          <wp:inline distT="0" distB="0" distL="0" distR="0" wp14:anchorId="2368EF80" wp14:editId="415ACD91">
            <wp:extent cx="5943600" cy="3007360"/>
            <wp:effectExtent l="0" t="0" r="0" b="2540"/>
            <wp:docPr id="1507754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4951" name="Picture 1" descr="A screenshot of a computer&#10;&#10;AI-generated content may be incorrect."/>
                    <pic:cNvPicPr/>
                  </pic:nvPicPr>
                  <pic:blipFill>
                    <a:blip r:embed="rId19"/>
                    <a:stretch>
                      <a:fillRect/>
                    </a:stretch>
                  </pic:blipFill>
                  <pic:spPr>
                    <a:xfrm>
                      <a:off x="0" y="0"/>
                      <a:ext cx="5943600" cy="3007360"/>
                    </a:xfrm>
                    <a:prstGeom prst="rect">
                      <a:avLst/>
                    </a:prstGeom>
                  </pic:spPr>
                </pic:pic>
              </a:graphicData>
            </a:graphic>
          </wp:inline>
        </w:drawing>
      </w:r>
    </w:p>
    <w:p w14:paraId="4CFC6232" w14:textId="1FDEB200" w:rsidR="000D16E2" w:rsidRPr="00C75D0B" w:rsidRDefault="000D16E2" w:rsidP="003A792F">
      <w:pPr>
        <w:pStyle w:val="hinh"/>
        <w:rPr>
          <w:rFonts w:cs="Times New Roman"/>
          <w:szCs w:val="26"/>
        </w:rPr>
      </w:pPr>
      <w:bookmarkStart w:id="52" w:name="_Toc199715879"/>
      <w:r w:rsidRPr="00C75D0B">
        <w:rPr>
          <w:rFonts w:cs="Times New Roman"/>
          <w:szCs w:val="26"/>
        </w:rPr>
        <w:t>Hình 2.</w:t>
      </w:r>
      <w:r w:rsidR="00382773" w:rsidRPr="00C75D0B">
        <w:rPr>
          <w:rFonts w:cs="Times New Roman"/>
          <w:szCs w:val="26"/>
        </w:rPr>
        <w:t>7</w:t>
      </w:r>
      <w:r w:rsidRPr="00C75D0B">
        <w:rPr>
          <w:rFonts w:cs="Times New Roman"/>
          <w:szCs w:val="26"/>
        </w:rPr>
        <w:t>: Cơ sở dữ liệu students</w:t>
      </w:r>
      <w:bookmarkEnd w:id="52"/>
    </w:p>
    <w:p w14:paraId="575CC5D8" w14:textId="77777777" w:rsidR="00A41B40" w:rsidRPr="00C75D0B" w:rsidRDefault="00A41B40" w:rsidP="000D16E2">
      <w:pPr>
        <w:pStyle w:val="ListParagraph"/>
        <w:numPr>
          <w:ilvl w:val="0"/>
          <w:numId w:val="18"/>
        </w:numPr>
        <w:spacing w:line="360" w:lineRule="auto"/>
        <w:ind w:left="568" w:hanging="284"/>
        <w:contextualSpacing w:val="0"/>
        <w:rPr>
          <w:rFonts w:cs="Times New Roman"/>
          <w:szCs w:val="26"/>
          <w:lang w:val="en-US"/>
        </w:rPr>
      </w:pPr>
      <w:proofErr w:type="spellStart"/>
      <w:r w:rsidRPr="00C75D0B">
        <w:rPr>
          <w:rFonts w:cs="Times New Roman"/>
          <w:b/>
          <w:bCs/>
          <w:szCs w:val="26"/>
          <w:lang w:val="en-US"/>
        </w:rPr>
        <w:t>Cấu</w:t>
      </w:r>
      <w:proofErr w:type="spellEnd"/>
      <w:r w:rsidRPr="00C75D0B">
        <w:rPr>
          <w:rFonts w:cs="Times New Roman"/>
          <w:b/>
          <w:bCs/>
          <w:szCs w:val="26"/>
          <w:lang w:val="en-US"/>
        </w:rPr>
        <w:t xml:space="preserve"> </w:t>
      </w:r>
      <w:proofErr w:type="spellStart"/>
      <w:r w:rsidRPr="00C75D0B">
        <w:rPr>
          <w:rFonts w:cs="Times New Roman"/>
          <w:b/>
          <w:bCs/>
          <w:szCs w:val="26"/>
          <w:lang w:val="en-US"/>
        </w:rPr>
        <w:t>trúc</w:t>
      </w:r>
      <w:proofErr w:type="spellEnd"/>
      <w:r w:rsidRPr="00C75D0B">
        <w:rPr>
          <w:rFonts w:cs="Times New Roman"/>
          <w:b/>
          <w:bCs/>
          <w:szCs w:val="26"/>
          <w:lang w:val="en-US"/>
        </w:rPr>
        <w:t xml:space="preserve"> </w:t>
      </w:r>
      <w:proofErr w:type="spellStart"/>
      <w:r w:rsidRPr="00C75D0B">
        <w:rPr>
          <w:rFonts w:cs="Times New Roman"/>
          <w:b/>
          <w:bCs/>
          <w:szCs w:val="26"/>
          <w:lang w:val="en-US"/>
        </w:rPr>
        <w:t>dữ</w:t>
      </w:r>
      <w:proofErr w:type="spellEnd"/>
      <w:r w:rsidRPr="00C75D0B">
        <w:rPr>
          <w:rFonts w:cs="Times New Roman"/>
          <w:b/>
          <w:bCs/>
          <w:szCs w:val="26"/>
          <w:lang w:val="en-US"/>
        </w:rPr>
        <w:t xml:space="preserve"> </w:t>
      </w:r>
      <w:proofErr w:type="spellStart"/>
      <w:r w:rsidRPr="00C75D0B">
        <w:rPr>
          <w:rFonts w:cs="Times New Roman"/>
          <w:b/>
          <w:bCs/>
          <w:szCs w:val="26"/>
          <w:lang w:val="en-US"/>
        </w:rPr>
        <w:t>liệu</w:t>
      </w:r>
      <w:proofErr w:type="spellEnd"/>
      <w:r w:rsidRPr="00C75D0B">
        <w:rPr>
          <w:rFonts w:cs="Times New Roman"/>
          <w:szCs w:val="26"/>
          <w:lang w:val="en-US"/>
        </w:rPr>
        <w:t xml:space="preserve">: </w:t>
      </w:r>
    </w:p>
    <w:p w14:paraId="1D1EE675" w14:textId="77777777" w:rsidR="00A41B40" w:rsidRPr="00C75D0B" w:rsidRDefault="00A41B40" w:rsidP="000D16E2">
      <w:pPr>
        <w:numPr>
          <w:ilvl w:val="0"/>
          <w:numId w:val="19"/>
        </w:numPr>
        <w:spacing w:line="360" w:lineRule="auto"/>
        <w:ind w:left="681" w:hanging="284"/>
        <w:rPr>
          <w:rFonts w:cs="Times New Roman"/>
          <w:szCs w:val="26"/>
          <w:lang w:val="en-US"/>
        </w:rPr>
      </w:pPr>
      <w:r w:rsidRPr="00C75D0B">
        <w:rPr>
          <w:rFonts w:cs="Times New Roman"/>
          <w:szCs w:val="26"/>
          <w:lang w:val="en-US"/>
        </w:rPr>
        <w:t xml:space="preserve">_id: Định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duy</w:t>
      </w:r>
      <w:proofErr w:type="spellEnd"/>
      <w:r w:rsidRPr="00C75D0B">
        <w:rPr>
          <w:rFonts w:cs="Times New Roman"/>
          <w:szCs w:val="26"/>
          <w:lang w:val="en-US"/>
        </w:rPr>
        <w:t xml:space="preserve"> </w:t>
      </w:r>
      <w:proofErr w:type="spellStart"/>
      <w:r w:rsidRPr="00C75D0B">
        <w:rPr>
          <w:rFonts w:cs="Times New Roman"/>
          <w:szCs w:val="26"/>
          <w:lang w:val="en-US"/>
        </w:rPr>
        <w:t>nhất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roofErr w:type="spellStart"/>
      <w:r w:rsidRPr="00C75D0B">
        <w:rPr>
          <w:rFonts w:cs="Times New Roman"/>
          <w:szCs w:val="26"/>
          <w:lang w:val="en-US"/>
        </w:rPr>
        <w:t>ObjectId</w:t>
      </w:r>
      <w:proofErr w:type="spellEnd"/>
      <w:r w:rsidRPr="00C75D0B">
        <w:rPr>
          <w:rFonts w:cs="Times New Roman"/>
          <w:szCs w:val="26"/>
          <w:lang w:val="en-US"/>
        </w:rPr>
        <w:t>("6837323843d7348f4d6cfca7")).</w:t>
      </w:r>
    </w:p>
    <w:p w14:paraId="457BDB10" w14:textId="77777777" w:rsidR="00A41B40" w:rsidRPr="00C75D0B" w:rsidRDefault="00A41B40" w:rsidP="000D16E2">
      <w:pPr>
        <w:numPr>
          <w:ilvl w:val="0"/>
          <w:numId w:val="19"/>
        </w:numPr>
        <w:spacing w:line="360" w:lineRule="auto"/>
        <w:ind w:left="681" w:hanging="284"/>
        <w:rPr>
          <w:rFonts w:cs="Times New Roman"/>
          <w:szCs w:val="26"/>
          <w:lang w:val="en-US"/>
        </w:rPr>
      </w:pPr>
      <w:r w:rsidRPr="00C75D0B">
        <w:rPr>
          <w:rFonts w:cs="Times New Roman"/>
          <w:szCs w:val="26"/>
          <w:lang w:val="en-US"/>
        </w:rPr>
        <w:t xml:space="preserve">HoTen: </w:t>
      </w:r>
      <w:proofErr w:type="spellStart"/>
      <w:r w:rsidRPr="00C75D0B">
        <w:rPr>
          <w:rFonts w:cs="Times New Roman"/>
          <w:szCs w:val="26"/>
          <w:lang w:val="en-US"/>
        </w:rPr>
        <w:t>Họ</w:t>
      </w:r>
      <w:proofErr w:type="spellEnd"/>
      <w:r w:rsidRPr="00C75D0B">
        <w:rPr>
          <w:rFonts w:cs="Times New Roman"/>
          <w:szCs w:val="26"/>
          <w:lang w:val="en-US"/>
        </w:rPr>
        <w:t xml:space="preserve">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"Nguyen Van A").</w:t>
      </w:r>
    </w:p>
    <w:p w14:paraId="3B8FD65F" w14:textId="77777777" w:rsidR="00A41B40" w:rsidRPr="00C75D0B" w:rsidRDefault="00A41B40" w:rsidP="000D16E2">
      <w:pPr>
        <w:numPr>
          <w:ilvl w:val="0"/>
          <w:numId w:val="19"/>
        </w:numPr>
        <w:spacing w:line="360" w:lineRule="auto"/>
        <w:ind w:left="681" w:hanging="284"/>
        <w:rPr>
          <w:rFonts w:cs="Times New Roman"/>
          <w:szCs w:val="26"/>
          <w:lang w:val="en-US"/>
        </w:rPr>
      </w:pPr>
      <w:proofErr w:type="spellStart"/>
      <w:r w:rsidRPr="00C75D0B">
        <w:rPr>
          <w:rFonts w:cs="Times New Roman"/>
          <w:szCs w:val="26"/>
          <w:lang w:val="en-US"/>
        </w:rPr>
        <w:t>LopSinhHoat</w:t>
      </w:r>
      <w:proofErr w:type="spellEnd"/>
      <w:r w:rsidRPr="00C75D0B">
        <w:rPr>
          <w:rFonts w:cs="Times New Roman"/>
          <w:szCs w:val="26"/>
          <w:lang w:val="en-US"/>
        </w:rPr>
        <w:t xml:space="preserve">: </w:t>
      </w:r>
      <w:proofErr w:type="spellStart"/>
      <w:r w:rsidRPr="00C75D0B">
        <w:rPr>
          <w:rFonts w:cs="Times New Roman"/>
          <w:szCs w:val="26"/>
          <w:lang w:val="en-US"/>
        </w:rPr>
        <w:t>Lớp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hoạt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"23CNNTT1").</w:t>
      </w:r>
    </w:p>
    <w:p w14:paraId="181FC106" w14:textId="0C53E67F" w:rsidR="00A41B40" w:rsidRPr="00C75D0B" w:rsidRDefault="00A41B40" w:rsidP="000D16E2">
      <w:pPr>
        <w:numPr>
          <w:ilvl w:val="0"/>
          <w:numId w:val="19"/>
        </w:numPr>
        <w:spacing w:line="360" w:lineRule="auto"/>
        <w:ind w:left="681" w:hanging="284"/>
        <w:rPr>
          <w:rFonts w:cs="Times New Roman"/>
          <w:szCs w:val="26"/>
          <w:lang w:val="en-US"/>
        </w:rPr>
      </w:pPr>
      <w:r w:rsidRPr="00C75D0B">
        <w:rPr>
          <w:rFonts w:cs="Times New Roman"/>
          <w:szCs w:val="26"/>
          <w:lang w:val="en-US"/>
        </w:rPr>
        <w:t xml:space="preserve">Email: </w:t>
      </w:r>
      <w:proofErr w:type="spellStart"/>
      <w:r w:rsidRPr="00C75D0B">
        <w:rPr>
          <w:rFonts w:cs="Times New Roman"/>
          <w:szCs w:val="26"/>
          <w:lang w:val="en-US"/>
        </w:rPr>
        <w:t>Địa</w:t>
      </w:r>
      <w:proofErr w:type="spellEnd"/>
      <w:r w:rsidRPr="00C75D0B">
        <w:rPr>
          <w:rFonts w:cs="Times New Roman"/>
          <w:szCs w:val="26"/>
          <w:lang w:val="en-US"/>
        </w:rPr>
        <w:t xml:space="preserve"> </w:t>
      </w:r>
      <w:proofErr w:type="spellStart"/>
      <w:r w:rsidRPr="00C75D0B">
        <w:rPr>
          <w:rFonts w:cs="Times New Roman"/>
          <w:szCs w:val="26"/>
          <w:lang w:val="en-US"/>
        </w:rPr>
        <w:t>chỉ</w:t>
      </w:r>
      <w:proofErr w:type="spellEnd"/>
      <w:r w:rsidRPr="00C75D0B">
        <w:rPr>
          <w:rFonts w:cs="Times New Roman"/>
          <w:szCs w:val="26"/>
          <w:lang w:val="en-US"/>
        </w:rPr>
        <w:t xml:space="preserve"> email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w:t>
      </w:r>
      <w:r w:rsidR="00DB3B8F" w:rsidRPr="00C75D0B">
        <w:rPr>
          <w:rFonts w:cs="Times New Roman"/>
          <w:szCs w:val="26"/>
          <w:lang w:val="en-US"/>
        </w:rPr>
        <w:t>nguyenvana@example.com</w:t>
      </w:r>
      <w:r w:rsidRPr="00C75D0B">
        <w:rPr>
          <w:rFonts w:cs="Times New Roman"/>
          <w:szCs w:val="26"/>
          <w:lang w:val="en-US"/>
        </w:rPr>
        <w:t>").</w:t>
      </w:r>
    </w:p>
    <w:p w14:paraId="153CB3BC" w14:textId="77777777" w:rsidR="00A41B40" w:rsidRPr="00C75D0B" w:rsidRDefault="00A41B40" w:rsidP="000D16E2">
      <w:pPr>
        <w:numPr>
          <w:ilvl w:val="0"/>
          <w:numId w:val="19"/>
        </w:numPr>
        <w:spacing w:line="360" w:lineRule="auto"/>
        <w:ind w:left="681" w:hanging="284"/>
        <w:rPr>
          <w:rFonts w:cs="Times New Roman"/>
          <w:szCs w:val="26"/>
          <w:lang w:val="en-US"/>
        </w:rPr>
      </w:pPr>
      <w:proofErr w:type="spellStart"/>
      <w:r w:rsidRPr="00C75D0B">
        <w:rPr>
          <w:rFonts w:cs="Times New Roman"/>
          <w:szCs w:val="26"/>
          <w:lang w:val="en-US"/>
        </w:rPr>
        <w:t>SoDienThoai</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điện</w:t>
      </w:r>
      <w:proofErr w:type="spellEnd"/>
      <w:r w:rsidRPr="00C75D0B">
        <w:rPr>
          <w:rFonts w:cs="Times New Roman"/>
          <w:szCs w:val="26"/>
          <w:lang w:val="en-US"/>
        </w:rPr>
        <w:t xml:space="preserve"> </w:t>
      </w:r>
      <w:proofErr w:type="spellStart"/>
      <w:r w:rsidRPr="00C75D0B">
        <w:rPr>
          <w:rFonts w:cs="Times New Roman"/>
          <w:szCs w:val="26"/>
          <w:lang w:val="en-US"/>
        </w:rPr>
        <w:t>thoại</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"0912345678").</w:t>
      </w:r>
    </w:p>
    <w:p w14:paraId="381C20EA" w14:textId="55A41D10" w:rsidR="00A41B40" w:rsidRPr="00C75D0B" w:rsidRDefault="00A41B40" w:rsidP="000D16E2">
      <w:pPr>
        <w:numPr>
          <w:ilvl w:val="0"/>
          <w:numId w:val="19"/>
        </w:numPr>
        <w:spacing w:line="360" w:lineRule="auto"/>
        <w:ind w:left="681" w:hanging="284"/>
        <w:rPr>
          <w:rFonts w:cs="Times New Roman"/>
          <w:szCs w:val="26"/>
          <w:lang w:val="en-US"/>
        </w:rPr>
      </w:pPr>
      <w:proofErr w:type="spellStart"/>
      <w:r w:rsidRPr="00C75D0B">
        <w:rPr>
          <w:rFonts w:cs="Times New Roman"/>
          <w:szCs w:val="26"/>
          <w:lang w:val="en-US"/>
        </w:rPr>
        <w:t>NgayThamGia</w:t>
      </w:r>
      <w:proofErr w:type="spellEnd"/>
      <w:r w:rsidRPr="00C75D0B">
        <w:rPr>
          <w:rFonts w:cs="Times New Roman"/>
          <w:szCs w:val="26"/>
          <w:lang w:val="en-US"/>
        </w:rPr>
        <w:t xml:space="preserv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tham</w:t>
      </w:r>
      <w:proofErr w:type="spellEnd"/>
      <w:r w:rsidRPr="00C75D0B">
        <w:rPr>
          <w:rFonts w:cs="Times New Roman"/>
          <w:szCs w:val="26"/>
          <w:lang w:val="en-US"/>
        </w:rPr>
        <w:t xml:space="preserve"> </w:t>
      </w:r>
      <w:proofErr w:type="spellStart"/>
      <w:r w:rsidRPr="00C75D0B">
        <w:rPr>
          <w:rFonts w:cs="Times New Roman"/>
          <w:szCs w:val="26"/>
          <w:lang w:val="en-US"/>
        </w:rPr>
        <w:t>gia</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"2023-09-01T00:00:00.002Z").</w:t>
      </w:r>
    </w:p>
    <w:p w14:paraId="7BC19F91" w14:textId="0B09C8D3" w:rsidR="00AD36A2" w:rsidRPr="00C75D0B" w:rsidRDefault="00347C00" w:rsidP="00347C00">
      <w:pPr>
        <w:spacing w:line="360" w:lineRule="auto"/>
        <w:ind w:firstLine="397"/>
        <w:rPr>
          <w:rFonts w:cs="Times New Roman"/>
          <w:szCs w:val="26"/>
        </w:rPr>
      </w:pPr>
      <w:r w:rsidRPr="00C75D0B">
        <w:rPr>
          <w:rFonts w:cs="Times New Roman"/>
          <w:szCs w:val="26"/>
          <w:lang w:val="en-US"/>
        </w:rPr>
        <w:t xml:space="preserve">Collection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là</w:t>
      </w:r>
      <w:proofErr w:type="spellEnd"/>
      <w:r w:rsidRPr="00C75D0B">
        <w:rPr>
          <w:rFonts w:cs="Times New Roman"/>
          <w:szCs w:val="26"/>
          <w:lang w:val="en-US"/>
        </w:rPr>
        <w:t xml:space="preserve"> </w:t>
      </w:r>
      <w:proofErr w:type="spellStart"/>
      <w:r w:rsidRPr="00C75D0B">
        <w:rPr>
          <w:rFonts w:cs="Times New Roman"/>
          <w:szCs w:val="26"/>
          <w:lang w:val="en-US"/>
        </w:rPr>
        <w:t>nền</w:t>
      </w:r>
      <w:proofErr w:type="spellEnd"/>
      <w:r w:rsidRPr="00C75D0B">
        <w:rPr>
          <w:rFonts w:cs="Times New Roman"/>
          <w:szCs w:val="26"/>
          <w:lang w:val="en-US"/>
        </w:rPr>
        <w:t xml:space="preserve"> </w:t>
      </w:r>
      <w:proofErr w:type="spellStart"/>
      <w:r w:rsidRPr="00C75D0B">
        <w:rPr>
          <w:rFonts w:cs="Times New Roman"/>
          <w:szCs w:val="26"/>
          <w:lang w:val="en-US"/>
        </w:rPr>
        <w:t>tảng</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thêm</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quản</w:t>
      </w:r>
      <w:proofErr w:type="spellEnd"/>
      <w:r w:rsidRPr="00C75D0B">
        <w:rPr>
          <w:rFonts w:cs="Times New Roman"/>
          <w:szCs w:val="26"/>
          <w:lang w:val="en-US"/>
        </w:rPr>
        <w:t xml:space="preserve"> </w:t>
      </w:r>
      <w:proofErr w:type="spellStart"/>
      <w:r w:rsidRPr="00C75D0B">
        <w:rPr>
          <w:rFonts w:cs="Times New Roman"/>
          <w:szCs w:val="26"/>
          <w:lang w:val="en-US"/>
        </w:rPr>
        <w:t>lý</w:t>
      </w:r>
      <w:proofErr w:type="spellEnd"/>
      <w:r w:rsidRPr="00C75D0B">
        <w:rPr>
          <w:rFonts w:cs="Times New Roman"/>
          <w:szCs w:val="26"/>
          <w:lang w:val="en-US"/>
        </w:rPr>
        <w:t xml:space="preserve">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sách</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các</w:t>
      </w:r>
      <w:proofErr w:type="spellEnd"/>
      <w:r w:rsidRPr="00C75D0B">
        <w:rPr>
          <w:rFonts w:cs="Times New Roman"/>
          <w:szCs w:val="26"/>
          <w:lang w:val="en-US"/>
        </w:rPr>
        <w:t xml:space="preserve"> </w:t>
      </w:r>
      <w:proofErr w:type="spellStart"/>
      <w:r w:rsidRPr="00C75D0B">
        <w:rPr>
          <w:rFonts w:cs="Times New Roman"/>
          <w:szCs w:val="26"/>
          <w:lang w:val="en-US"/>
        </w:rPr>
        <w:t>tác</w:t>
      </w:r>
      <w:proofErr w:type="spellEnd"/>
      <w:r w:rsidRPr="00C75D0B">
        <w:rPr>
          <w:rFonts w:cs="Times New Roman"/>
          <w:szCs w:val="26"/>
          <w:lang w:val="en-US"/>
        </w:rPr>
        <w:t xml:space="preserve"> </w:t>
      </w:r>
      <w:proofErr w:type="spellStart"/>
      <w:r w:rsidRPr="00C75D0B">
        <w:rPr>
          <w:rFonts w:cs="Times New Roman"/>
          <w:szCs w:val="26"/>
          <w:lang w:val="en-US"/>
        </w:rPr>
        <w:t>vụ</w:t>
      </w:r>
      <w:proofErr w:type="spellEnd"/>
      <w:r w:rsidRPr="00C75D0B">
        <w:rPr>
          <w:rFonts w:cs="Times New Roman"/>
          <w:szCs w:val="26"/>
          <w:lang w:val="en-US"/>
        </w:rPr>
        <w:t xml:space="preserve"> </w:t>
      </w:r>
      <w:proofErr w:type="spellStart"/>
      <w:r w:rsidRPr="00C75D0B">
        <w:rPr>
          <w:rFonts w:cs="Times New Roman"/>
          <w:szCs w:val="26"/>
          <w:lang w:val="en-US"/>
        </w:rPr>
        <w:t>như</w:t>
      </w:r>
      <w:proofErr w:type="spellEnd"/>
      <w:r w:rsidRPr="00C75D0B">
        <w:rPr>
          <w:rFonts w:cs="Times New Roman"/>
          <w:szCs w:val="26"/>
          <w:lang w:val="en-US"/>
        </w:rPr>
        <w:t xml:space="preserve"> </w:t>
      </w:r>
      <w:proofErr w:type="spellStart"/>
      <w:r w:rsidRPr="00C75D0B">
        <w:rPr>
          <w:rFonts w:cs="Times New Roman"/>
          <w:szCs w:val="26"/>
          <w:lang w:val="en-US"/>
        </w:rPr>
        <w:t>đăng</w:t>
      </w:r>
      <w:proofErr w:type="spellEnd"/>
      <w:r w:rsidRPr="00C75D0B">
        <w:rPr>
          <w:rFonts w:cs="Times New Roman"/>
          <w:szCs w:val="26"/>
          <w:lang w:val="en-US"/>
        </w:rPr>
        <w:t xml:space="preserve"> </w:t>
      </w:r>
      <w:proofErr w:type="spellStart"/>
      <w:r w:rsidRPr="00C75D0B">
        <w:rPr>
          <w:rFonts w:cs="Times New Roman"/>
          <w:szCs w:val="26"/>
          <w:lang w:val="en-US"/>
        </w:rPr>
        <w:t>ký</w:t>
      </w:r>
      <w:proofErr w:type="spellEnd"/>
      <w:r w:rsidRPr="00C75D0B">
        <w:rPr>
          <w:rFonts w:cs="Times New Roman"/>
          <w:szCs w:val="26"/>
          <w:lang w:val="en-US"/>
        </w:rPr>
        <w:t xml:space="preserve"> </w:t>
      </w:r>
      <w:proofErr w:type="spellStart"/>
      <w:r w:rsidRPr="00C75D0B">
        <w:rPr>
          <w:rFonts w:cs="Times New Roman"/>
          <w:szCs w:val="26"/>
          <w:lang w:val="en-US"/>
        </w:rPr>
        <w:t>khóa</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theo</w:t>
      </w:r>
      <w:proofErr w:type="spellEnd"/>
      <w:r w:rsidRPr="00C75D0B">
        <w:rPr>
          <w:rFonts w:cs="Times New Roman"/>
          <w:szCs w:val="26"/>
          <w:lang w:val="en-US"/>
        </w:rPr>
        <w:t xml:space="preserve"> </w:t>
      </w:r>
      <w:proofErr w:type="spellStart"/>
      <w:r w:rsidRPr="00C75D0B">
        <w:rPr>
          <w:rFonts w:cs="Times New Roman"/>
          <w:szCs w:val="26"/>
          <w:lang w:val="en-US"/>
        </w:rPr>
        <w:t>dõi</w:t>
      </w:r>
      <w:proofErr w:type="spellEnd"/>
      <w:r w:rsidRPr="00C75D0B">
        <w:rPr>
          <w:rFonts w:cs="Times New Roman"/>
          <w:szCs w:val="26"/>
          <w:lang w:val="en-US"/>
        </w:rPr>
        <w:t xml:space="preserve"> </w:t>
      </w:r>
      <w:proofErr w:type="spellStart"/>
      <w:r w:rsidRPr="00C75D0B">
        <w:rPr>
          <w:rFonts w:cs="Times New Roman"/>
          <w:szCs w:val="26"/>
          <w:lang w:val="en-US"/>
        </w:rPr>
        <w:t>kết</w:t>
      </w:r>
      <w:proofErr w:type="spellEnd"/>
      <w:r w:rsidRPr="00C75D0B">
        <w:rPr>
          <w:rFonts w:cs="Times New Roman"/>
          <w:szCs w:val="26"/>
          <w:lang w:val="en-US"/>
        </w:rPr>
        <w:t xml:space="preserve"> </w:t>
      </w:r>
      <w:proofErr w:type="spellStart"/>
      <w:r w:rsidRPr="00C75D0B">
        <w:rPr>
          <w:rFonts w:cs="Times New Roman"/>
          <w:szCs w:val="26"/>
          <w:lang w:val="en-US"/>
        </w:rPr>
        <w:t>quả</w:t>
      </w:r>
      <w:proofErr w:type="spellEnd"/>
      <w:r w:rsidRPr="00C75D0B">
        <w:rPr>
          <w:rFonts w:cs="Times New Roman"/>
          <w:szCs w:val="26"/>
          <w:lang w:val="en-US"/>
        </w:rPr>
        <w:t>.</w:t>
      </w:r>
    </w:p>
    <w:p w14:paraId="27ECE4A5" w14:textId="54C38201" w:rsidR="0014462C" w:rsidRPr="00C75D0B" w:rsidRDefault="0014462C" w:rsidP="00035380">
      <w:pPr>
        <w:pStyle w:val="ListParagraph"/>
        <w:numPr>
          <w:ilvl w:val="0"/>
          <w:numId w:val="29"/>
        </w:numPr>
        <w:spacing w:line="360" w:lineRule="auto"/>
        <w:ind w:left="284" w:hanging="284"/>
        <w:contextualSpacing w:val="0"/>
        <w:rPr>
          <w:rFonts w:cs="Times New Roman"/>
          <w:b/>
          <w:bCs/>
          <w:szCs w:val="26"/>
          <w:lang w:val="en-US"/>
        </w:rPr>
      </w:pPr>
      <w:r w:rsidRPr="00C75D0B">
        <w:rPr>
          <w:rFonts w:cs="Times New Roman"/>
          <w:b/>
          <w:bCs/>
          <w:szCs w:val="26"/>
          <w:lang w:val="en-US"/>
        </w:rPr>
        <w:t xml:space="preserve">Collection </w:t>
      </w:r>
      <w:proofErr w:type="gramStart"/>
      <w:r w:rsidRPr="00C75D0B">
        <w:rPr>
          <w:rFonts w:cs="Times New Roman"/>
          <w:b/>
          <w:bCs/>
          <w:szCs w:val="26"/>
          <w:lang w:val="en-US"/>
        </w:rPr>
        <w:t>support</w:t>
      </w:r>
      <w:r w:rsidR="009E26EC">
        <w:rPr>
          <w:rFonts w:cs="Times New Roman"/>
          <w:b/>
          <w:bCs/>
          <w:szCs w:val="26"/>
          <w:lang w:val="en-US"/>
        </w:rPr>
        <w:t>s</w:t>
      </w:r>
      <w:proofErr w:type="gramEnd"/>
      <w:r w:rsidRPr="00C75D0B">
        <w:rPr>
          <w:rFonts w:cs="Times New Roman"/>
          <w:b/>
          <w:bCs/>
          <w:szCs w:val="26"/>
        </w:rPr>
        <w:t>:</w:t>
      </w:r>
    </w:p>
    <w:p w14:paraId="3CBDC6CE" w14:textId="5939ABD8" w:rsidR="00347C00" w:rsidRPr="00C75D0B" w:rsidRDefault="0014462C" w:rsidP="00347C00">
      <w:pPr>
        <w:spacing w:line="360" w:lineRule="auto"/>
        <w:ind w:firstLine="0"/>
        <w:rPr>
          <w:rFonts w:cs="Times New Roman"/>
          <w:szCs w:val="26"/>
        </w:rPr>
      </w:pPr>
      <w:r>
        <w:lastRenderedPageBreak/>
        <w:drawing>
          <wp:inline distT="0" distB="0" distL="0" distR="0" wp14:anchorId="14827043" wp14:editId="58A75EC0">
            <wp:extent cx="5943600" cy="3173095"/>
            <wp:effectExtent l="0" t="0" r="0" b="8255"/>
            <wp:docPr id="200841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14575" name="Picture 1" descr="A screenshot of a computer&#10;&#10;AI-generated content may be incorrect."/>
                    <pic:cNvPicPr/>
                  </pic:nvPicPr>
                  <pic:blipFill>
                    <a:blip r:embed="rId20"/>
                    <a:stretch>
                      <a:fillRect/>
                    </a:stretch>
                  </pic:blipFill>
                  <pic:spPr>
                    <a:xfrm>
                      <a:off x="0" y="0"/>
                      <a:ext cx="5943600" cy="3173095"/>
                    </a:xfrm>
                    <a:prstGeom prst="rect">
                      <a:avLst/>
                    </a:prstGeom>
                  </pic:spPr>
                </pic:pic>
              </a:graphicData>
            </a:graphic>
          </wp:inline>
        </w:drawing>
      </w:r>
    </w:p>
    <w:p w14:paraId="41C833A1" w14:textId="568DA65B" w:rsidR="000D16E2" w:rsidRPr="00C75D0B" w:rsidRDefault="000D16E2" w:rsidP="003A792F">
      <w:pPr>
        <w:pStyle w:val="hinh"/>
        <w:rPr>
          <w:rFonts w:cs="Times New Roman"/>
          <w:szCs w:val="26"/>
        </w:rPr>
      </w:pPr>
      <w:bookmarkStart w:id="53" w:name="_Toc199715880"/>
      <w:r w:rsidRPr="00C75D0B">
        <w:rPr>
          <w:rFonts w:cs="Times New Roman"/>
          <w:szCs w:val="26"/>
        </w:rPr>
        <w:t>Hình 2.</w:t>
      </w:r>
      <w:r w:rsidR="00382773" w:rsidRPr="00C75D0B">
        <w:rPr>
          <w:rFonts w:cs="Times New Roman"/>
          <w:szCs w:val="26"/>
        </w:rPr>
        <w:t>8</w:t>
      </w:r>
      <w:r w:rsidRPr="00C75D0B">
        <w:rPr>
          <w:rFonts w:cs="Times New Roman"/>
          <w:szCs w:val="26"/>
        </w:rPr>
        <w:t>: Cơ sở dữ liệu supports</w:t>
      </w:r>
      <w:bookmarkEnd w:id="53"/>
    </w:p>
    <w:p w14:paraId="4F8FF2D4" w14:textId="77777777" w:rsidR="00905474" w:rsidRPr="00C75D0B" w:rsidRDefault="00905474" w:rsidP="000D16E2">
      <w:pPr>
        <w:pStyle w:val="ListParagraph"/>
        <w:numPr>
          <w:ilvl w:val="0"/>
          <w:numId w:val="16"/>
        </w:numPr>
        <w:spacing w:line="360" w:lineRule="auto"/>
        <w:ind w:left="568" w:hanging="284"/>
        <w:contextualSpacing w:val="0"/>
        <w:rPr>
          <w:rFonts w:cs="Times New Roman"/>
          <w:szCs w:val="26"/>
          <w:lang w:val="en-US"/>
        </w:rPr>
      </w:pPr>
      <w:proofErr w:type="spellStart"/>
      <w:r w:rsidRPr="00C75D0B">
        <w:rPr>
          <w:rFonts w:cs="Times New Roman"/>
          <w:b/>
          <w:bCs/>
          <w:szCs w:val="26"/>
          <w:lang w:val="en-US"/>
        </w:rPr>
        <w:t>Cấu</w:t>
      </w:r>
      <w:proofErr w:type="spellEnd"/>
      <w:r w:rsidRPr="00C75D0B">
        <w:rPr>
          <w:rFonts w:cs="Times New Roman"/>
          <w:b/>
          <w:bCs/>
          <w:szCs w:val="26"/>
          <w:lang w:val="en-US"/>
        </w:rPr>
        <w:t xml:space="preserve"> </w:t>
      </w:r>
      <w:proofErr w:type="spellStart"/>
      <w:r w:rsidRPr="00C75D0B">
        <w:rPr>
          <w:rFonts w:cs="Times New Roman"/>
          <w:b/>
          <w:bCs/>
          <w:szCs w:val="26"/>
          <w:lang w:val="en-US"/>
        </w:rPr>
        <w:t>trúc</w:t>
      </w:r>
      <w:proofErr w:type="spellEnd"/>
      <w:r w:rsidRPr="00C75D0B">
        <w:rPr>
          <w:rFonts w:cs="Times New Roman"/>
          <w:b/>
          <w:bCs/>
          <w:szCs w:val="26"/>
          <w:lang w:val="en-US"/>
        </w:rPr>
        <w:t xml:space="preserve"> </w:t>
      </w:r>
      <w:proofErr w:type="spellStart"/>
      <w:r w:rsidRPr="00C75D0B">
        <w:rPr>
          <w:rFonts w:cs="Times New Roman"/>
          <w:b/>
          <w:bCs/>
          <w:szCs w:val="26"/>
          <w:lang w:val="en-US"/>
        </w:rPr>
        <w:t>dữ</w:t>
      </w:r>
      <w:proofErr w:type="spellEnd"/>
      <w:r w:rsidRPr="00C75D0B">
        <w:rPr>
          <w:rFonts w:cs="Times New Roman"/>
          <w:b/>
          <w:bCs/>
          <w:szCs w:val="26"/>
          <w:lang w:val="en-US"/>
        </w:rPr>
        <w:t xml:space="preserve"> </w:t>
      </w:r>
      <w:proofErr w:type="spellStart"/>
      <w:r w:rsidRPr="00C75D0B">
        <w:rPr>
          <w:rFonts w:cs="Times New Roman"/>
          <w:b/>
          <w:bCs/>
          <w:szCs w:val="26"/>
          <w:lang w:val="en-US"/>
        </w:rPr>
        <w:t>liệu</w:t>
      </w:r>
      <w:proofErr w:type="spellEnd"/>
      <w:r w:rsidRPr="00C75D0B">
        <w:rPr>
          <w:rFonts w:cs="Times New Roman"/>
          <w:szCs w:val="26"/>
          <w:lang w:val="en-US"/>
        </w:rPr>
        <w:t xml:space="preserve">: </w:t>
      </w:r>
    </w:p>
    <w:p w14:paraId="606392BE" w14:textId="77777777" w:rsidR="00905474" w:rsidRPr="00C75D0B" w:rsidRDefault="00905474" w:rsidP="000D16E2">
      <w:pPr>
        <w:numPr>
          <w:ilvl w:val="0"/>
          <w:numId w:val="20"/>
        </w:numPr>
        <w:spacing w:line="360" w:lineRule="auto"/>
        <w:rPr>
          <w:rFonts w:cs="Times New Roman"/>
          <w:szCs w:val="26"/>
          <w:lang w:val="en-US"/>
        </w:rPr>
      </w:pPr>
      <w:r w:rsidRPr="00C75D0B">
        <w:rPr>
          <w:rFonts w:cs="Times New Roman"/>
          <w:szCs w:val="26"/>
          <w:lang w:val="en-US"/>
        </w:rPr>
        <w:t xml:space="preserve">_id: Định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duy</w:t>
      </w:r>
      <w:proofErr w:type="spellEnd"/>
      <w:r w:rsidRPr="00C75D0B">
        <w:rPr>
          <w:rFonts w:cs="Times New Roman"/>
          <w:szCs w:val="26"/>
          <w:lang w:val="en-US"/>
        </w:rPr>
        <w:t xml:space="preserve"> </w:t>
      </w:r>
      <w:proofErr w:type="spellStart"/>
      <w:r w:rsidRPr="00C75D0B">
        <w:rPr>
          <w:rFonts w:cs="Times New Roman"/>
          <w:szCs w:val="26"/>
          <w:lang w:val="en-US"/>
        </w:rPr>
        <w:t>nhất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roofErr w:type="spellStart"/>
      <w:r w:rsidRPr="00C75D0B">
        <w:rPr>
          <w:rFonts w:cs="Times New Roman"/>
          <w:szCs w:val="26"/>
          <w:lang w:val="en-US"/>
        </w:rPr>
        <w:t>ObjectId</w:t>
      </w:r>
      <w:proofErr w:type="spellEnd"/>
      <w:r w:rsidRPr="00C75D0B">
        <w:rPr>
          <w:rFonts w:cs="Times New Roman"/>
          <w:szCs w:val="26"/>
          <w:lang w:val="en-US"/>
        </w:rPr>
        <w:t>("6837368a5b9c2e9a8e18857")).</w:t>
      </w:r>
    </w:p>
    <w:p w14:paraId="67017A28" w14:textId="77777777" w:rsidR="00905474" w:rsidRPr="00C75D0B" w:rsidRDefault="00905474" w:rsidP="000D16E2">
      <w:pPr>
        <w:numPr>
          <w:ilvl w:val="0"/>
          <w:numId w:val="20"/>
        </w:numPr>
        <w:spacing w:line="360" w:lineRule="auto"/>
        <w:rPr>
          <w:rFonts w:cs="Times New Roman"/>
          <w:szCs w:val="26"/>
          <w:lang w:val="en-US"/>
        </w:rPr>
      </w:pPr>
      <w:r w:rsidRPr="00C75D0B">
        <w:rPr>
          <w:rFonts w:cs="Times New Roman"/>
          <w:szCs w:val="26"/>
          <w:lang w:val="en-US"/>
        </w:rPr>
        <w:t xml:space="preserve">HoTen: </w:t>
      </w:r>
      <w:proofErr w:type="spellStart"/>
      <w:r w:rsidRPr="00C75D0B">
        <w:rPr>
          <w:rFonts w:cs="Times New Roman"/>
          <w:szCs w:val="26"/>
          <w:lang w:val="en-US"/>
        </w:rPr>
        <w:t>Họ</w:t>
      </w:r>
      <w:proofErr w:type="spellEnd"/>
      <w:r w:rsidRPr="00C75D0B">
        <w:rPr>
          <w:rFonts w:cs="Times New Roman"/>
          <w:szCs w:val="26"/>
          <w:lang w:val="en-US"/>
        </w:rPr>
        <w:t xml:space="preserve">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yêu</w:t>
      </w:r>
      <w:proofErr w:type="spellEnd"/>
      <w:r w:rsidRPr="00C75D0B">
        <w:rPr>
          <w:rFonts w:cs="Times New Roman"/>
          <w:szCs w:val="26"/>
          <w:lang w:val="en-US"/>
        </w:rPr>
        <w:t xml:space="preserve"> </w:t>
      </w:r>
      <w:proofErr w:type="spellStart"/>
      <w:r w:rsidRPr="00C75D0B">
        <w:rPr>
          <w:rFonts w:cs="Times New Roman"/>
          <w:szCs w:val="26"/>
          <w:lang w:val="en-US"/>
        </w:rPr>
        <w:t>cầu</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"Do Thi F").</w:t>
      </w:r>
    </w:p>
    <w:p w14:paraId="3EB84964" w14:textId="4D8D1B98" w:rsidR="00905474" w:rsidRPr="00C75D0B" w:rsidRDefault="00905474" w:rsidP="000D16E2">
      <w:pPr>
        <w:numPr>
          <w:ilvl w:val="0"/>
          <w:numId w:val="20"/>
        </w:numPr>
        <w:spacing w:line="360" w:lineRule="auto"/>
        <w:rPr>
          <w:rFonts w:cs="Times New Roman"/>
          <w:szCs w:val="26"/>
          <w:lang w:val="en-US"/>
        </w:rPr>
      </w:pPr>
      <w:r w:rsidRPr="00C75D0B">
        <w:rPr>
          <w:rFonts w:cs="Times New Roman"/>
          <w:szCs w:val="26"/>
          <w:lang w:val="en-US"/>
        </w:rPr>
        <w:t xml:space="preserve">Email: </w:t>
      </w:r>
      <w:proofErr w:type="spellStart"/>
      <w:r w:rsidRPr="00C75D0B">
        <w:rPr>
          <w:rFonts w:cs="Times New Roman"/>
          <w:szCs w:val="26"/>
          <w:lang w:val="en-US"/>
        </w:rPr>
        <w:t>Địa</w:t>
      </w:r>
      <w:proofErr w:type="spellEnd"/>
      <w:r w:rsidRPr="00C75D0B">
        <w:rPr>
          <w:rFonts w:cs="Times New Roman"/>
          <w:szCs w:val="26"/>
          <w:lang w:val="en-US"/>
        </w:rPr>
        <w:t xml:space="preserve"> </w:t>
      </w:r>
      <w:proofErr w:type="spellStart"/>
      <w:r w:rsidRPr="00C75D0B">
        <w:rPr>
          <w:rFonts w:cs="Times New Roman"/>
          <w:szCs w:val="26"/>
          <w:lang w:val="en-US"/>
        </w:rPr>
        <w:t>chỉ</w:t>
      </w:r>
      <w:proofErr w:type="spellEnd"/>
      <w:r w:rsidRPr="00C75D0B">
        <w:rPr>
          <w:rFonts w:cs="Times New Roman"/>
          <w:szCs w:val="26"/>
          <w:lang w:val="en-US"/>
        </w:rPr>
        <w:t xml:space="preserve"> email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w:t>
      </w:r>
      <w:r w:rsidR="00DB3B8F" w:rsidRPr="00C75D0B">
        <w:rPr>
          <w:rFonts w:cs="Times New Roman"/>
          <w:szCs w:val="26"/>
          <w:lang w:val="en-US"/>
        </w:rPr>
        <w:t>doth@example.com</w:t>
      </w:r>
      <w:r w:rsidRPr="00C75D0B">
        <w:rPr>
          <w:rFonts w:cs="Times New Roman"/>
          <w:szCs w:val="26"/>
          <w:lang w:val="en-US"/>
        </w:rPr>
        <w:t>").</w:t>
      </w:r>
    </w:p>
    <w:p w14:paraId="3EE45AA5" w14:textId="77777777" w:rsidR="00905474" w:rsidRPr="00C75D0B" w:rsidRDefault="00905474" w:rsidP="000D16E2">
      <w:pPr>
        <w:numPr>
          <w:ilvl w:val="0"/>
          <w:numId w:val="20"/>
        </w:numPr>
        <w:spacing w:line="360" w:lineRule="auto"/>
        <w:rPr>
          <w:rFonts w:cs="Times New Roman"/>
          <w:szCs w:val="26"/>
          <w:lang w:val="en-US"/>
        </w:rPr>
      </w:pPr>
      <w:proofErr w:type="spellStart"/>
      <w:r w:rsidRPr="00C75D0B">
        <w:rPr>
          <w:rFonts w:cs="Times New Roman"/>
          <w:szCs w:val="26"/>
          <w:lang w:val="en-US"/>
        </w:rPr>
        <w:t>LopSinhHoat</w:t>
      </w:r>
      <w:proofErr w:type="spellEnd"/>
      <w:r w:rsidRPr="00C75D0B">
        <w:rPr>
          <w:rFonts w:cs="Times New Roman"/>
          <w:szCs w:val="26"/>
          <w:lang w:val="en-US"/>
        </w:rPr>
        <w:t xml:space="preserve">: </w:t>
      </w:r>
      <w:proofErr w:type="spellStart"/>
      <w:r w:rsidRPr="00C75D0B">
        <w:rPr>
          <w:rFonts w:cs="Times New Roman"/>
          <w:szCs w:val="26"/>
          <w:lang w:val="en-US"/>
        </w:rPr>
        <w:t>Lớp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hoạt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"21CNNT1").</w:t>
      </w:r>
    </w:p>
    <w:p w14:paraId="59763332" w14:textId="77777777" w:rsidR="00905474" w:rsidRPr="00C75D0B" w:rsidRDefault="00905474" w:rsidP="000D16E2">
      <w:pPr>
        <w:numPr>
          <w:ilvl w:val="0"/>
          <w:numId w:val="20"/>
        </w:numPr>
        <w:spacing w:line="360" w:lineRule="auto"/>
        <w:rPr>
          <w:rFonts w:cs="Times New Roman"/>
          <w:szCs w:val="26"/>
          <w:lang w:val="en-US"/>
        </w:rPr>
      </w:pPr>
      <w:proofErr w:type="spellStart"/>
      <w:r w:rsidRPr="00C75D0B">
        <w:rPr>
          <w:rFonts w:cs="Times New Roman"/>
          <w:szCs w:val="26"/>
          <w:lang w:val="en-US"/>
        </w:rPr>
        <w:t>SoDienThoai</w:t>
      </w:r>
      <w:proofErr w:type="spellEnd"/>
      <w:r w:rsidRPr="00C75D0B">
        <w:rPr>
          <w:rFonts w:cs="Times New Roman"/>
          <w:szCs w:val="26"/>
          <w:lang w:val="en-US"/>
        </w:rPr>
        <w:t xml:space="preserv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điện</w:t>
      </w:r>
      <w:proofErr w:type="spellEnd"/>
      <w:r w:rsidRPr="00C75D0B">
        <w:rPr>
          <w:rFonts w:cs="Times New Roman"/>
          <w:szCs w:val="26"/>
          <w:lang w:val="en-US"/>
        </w:rPr>
        <w:t xml:space="preserve"> </w:t>
      </w:r>
      <w:proofErr w:type="spellStart"/>
      <w:r w:rsidRPr="00C75D0B">
        <w:rPr>
          <w:rFonts w:cs="Times New Roman"/>
          <w:szCs w:val="26"/>
          <w:lang w:val="en-US"/>
        </w:rPr>
        <w:t>thoại</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"0935254789").</w:t>
      </w:r>
    </w:p>
    <w:p w14:paraId="2696FB67" w14:textId="77777777" w:rsidR="00905474" w:rsidRPr="00C75D0B" w:rsidRDefault="00905474" w:rsidP="000D16E2">
      <w:pPr>
        <w:numPr>
          <w:ilvl w:val="0"/>
          <w:numId w:val="20"/>
        </w:numPr>
        <w:spacing w:line="360" w:lineRule="auto"/>
        <w:rPr>
          <w:rFonts w:cs="Times New Roman"/>
          <w:szCs w:val="26"/>
          <w:lang w:val="en-US"/>
        </w:rPr>
      </w:pPr>
      <w:proofErr w:type="spellStart"/>
      <w:r w:rsidRPr="00C75D0B">
        <w:rPr>
          <w:rFonts w:cs="Times New Roman"/>
          <w:szCs w:val="26"/>
          <w:lang w:val="en-US"/>
        </w:rPr>
        <w:t>hinhAnh</w:t>
      </w:r>
      <w:proofErr w:type="spellEnd"/>
      <w:r w:rsidRPr="00C75D0B">
        <w:rPr>
          <w:rFonts w:cs="Times New Roman"/>
          <w:szCs w:val="26"/>
          <w:lang w:val="en-US"/>
        </w:rPr>
        <w:t xml:space="preserve">: </w:t>
      </w:r>
      <w:proofErr w:type="spellStart"/>
      <w:r w:rsidRPr="00C75D0B">
        <w:rPr>
          <w:rFonts w:cs="Times New Roman"/>
          <w:szCs w:val="26"/>
          <w:lang w:val="en-US"/>
        </w:rPr>
        <w:t>Hình</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 xml:space="preserve"> </w:t>
      </w:r>
      <w:proofErr w:type="spellStart"/>
      <w:r w:rsidRPr="00C75D0B">
        <w:rPr>
          <w:rFonts w:cs="Times New Roman"/>
          <w:szCs w:val="26"/>
          <w:lang w:val="en-US"/>
        </w:rPr>
        <w:t>minh</w:t>
      </w:r>
      <w:proofErr w:type="spellEnd"/>
      <w:r w:rsidRPr="00C75D0B">
        <w:rPr>
          <w:rFonts w:cs="Times New Roman"/>
          <w:szCs w:val="26"/>
          <w:lang w:val="en-US"/>
        </w:rPr>
        <w:t xml:space="preserve"> </w:t>
      </w:r>
      <w:proofErr w:type="spellStart"/>
      <w:r w:rsidRPr="00C75D0B">
        <w:rPr>
          <w:rFonts w:cs="Times New Roman"/>
          <w:szCs w:val="26"/>
          <w:lang w:val="en-US"/>
        </w:rPr>
        <w:t>họa</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"image3.jpg").</w:t>
      </w:r>
    </w:p>
    <w:p w14:paraId="64BEB655" w14:textId="40B52809" w:rsidR="00DB3B8F" w:rsidRPr="00C75D0B" w:rsidRDefault="008336A8" w:rsidP="008336A8">
      <w:pPr>
        <w:spacing w:line="360" w:lineRule="auto"/>
        <w:ind w:firstLine="360"/>
        <w:rPr>
          <w:rFonts w:cs="Times New Roman"/>
          <w:szCs w:val="26"/>
          <w:lang w:val="en-US"/>
        </w:rPr>
      </w:pPr>
      <w:r w:rsidRPr="00C75D0B">
        <w:rPr>
          <w:rFonts w:cs="Times New Roman"/>
          <w:szCs w:val="26"/>
          <w:lang w:val="en-US"/>
        </w:rPr>
        <w:t xml:space="preserve">Collection </w:t>
      </w:r>
      <w:proofErr w:type="spellStart"/>
      <w:r w:rsidRPr="00C75D0B">
        <w:rPr>
          <w:rFonts w:cs="Times New Roman"/>
          <w:szCs w:val="26"/>
          <w:lang w:val="en-US"/>
        </w:rPr>
        <w:t>này</w:t>
      </w:r>
      <w:proofErr w:type="spellEnd"/>
      <w:r w:rsidRPr="00C75D0B">
        <w:rPr>
          <w:rFonts w:cs="Times New Roman"/>
          <w:szCs w:val="26"/>
          <w:lang w:val="en-US"/>
        </w:rPr>
        <w:t xml:space="preserve"> </w:t>
      </w:r>
      <w:proofErr w:type="spellStart"/>
      <w:r w:rsidRPr="00C75D0B">
        <w:rPr>
          <w:rFonts w:cs="Times New Roman"/>
          <w:szCs w:val="26"/>
          <w:lang w:val="en-US"/>
        </w:rPr>
        <w:t>phục</w:t>
      </w:r>
      <w:proofErr w:type="spellEnd"/>
      <w:r w:rsidRPr="00C75D0B">
        <w:rPr>
          <w:rFonts w:cs="Times New Roman"/>
          <w:szCs w:val="26"/>
          <w:lang w:val="en-US"/>
        </w:rPr>
        <w:t xml:space="preserve"> </w:t>
      </w:r>
      <w:proofErr w:type="spellStart"/>
      <w:r w:rsidRPr="00C75D0B">
        <w:rPr>
          <w:rFonts w:cs="Times New Roman"/>
          <w:szCs w:val="26"/>
          <w:lang w:val="en-US"/>
        </w:rPr>
        <w:t>vụ</w:t>
      </w:r>
      <w:proofErr w:type="spellEnd"/>
      <w:r w:rsidRPr="00C75D0B">
        <w:rPr>
          <w:rFonts w:cs="Times New Roman"/>
          <w:szCs w:val="26"/>
          <w:lang w:val="en-US"/>
        </w:rPr>
        <w:t xml:space="preserve"> </w:t>
      </w:r>
      <w:proofErr w:type="spellStart"/>
      <w:r w:rsidRPr="00C75D0B">
        <w:rPr>
          <w:rFonts w:cs="Times New Roman"/>
          <w:szCs w:val="26"/>
          <w:lang w:val="en-US"/>
        </w:rPr>
        <w:t>chức</w:t>
      </w:r>
      <w:proofErr w:type="spellEnd"/>
      <w:r w:rsidRPr="00C75D0B">
        <w:rPr>
          <w:rFonts w:cs="Times New Roman"/>
          <w:szCs w:val="26"/>
          <w:lang w:val="en-US"/>
        </w:rPr>
        <w:t xml:space="preserve"> </w:t>
      </w:r>
      <w:proofErr w:type="spellStart"/>
      <w:r w:rsidRPr="00C75D0B">
        <w:rPr>
          <w:rFonts w:cs="Times New Roman"/>
          <w:szCs w:val="26"/>
          <w:lang w:val="en-US"/>
        </w:rPr>
        <w:t>năng</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học</w:t>
      </w:r>
      <w:proofErr w:type="spellEnd"/>
      <w:r w:rsidRPr="00C75D0B">
        <w:rPr>
          <w:rFonts w:cs="Times New Roman"/>
          <w:szCs w:val="26"/>
          <w:lang w:val="en-US"/>
        </w:rPr>
        <w:t xml:space="preserve"> </w:t>
      </w:r>
      <w:proofErr w:type="spellStart"/>
      <w:r w:rsidRPr="00C75D0B">
        <w:rPr>
          <w:rFonts w:cs="Times New Roman"/>
          <w:szCs w:val="26"/>
          <w:lang w:val="en-US"/>
        </w:rPr>
        <w:t>tập</w:t>
      </w:r>
      <w:proofErr w:type="spellEnd"/>
      <w:r w:rsidRPr="00C75D0B">
        <w:rPr>
          <w:rFonts w:cs="Times New Roman"/>
          <w:szCs w:val="26"/>
          <w:lang w:val="en-US"/>
        </w:rPr>
        <w:t xml:space="preserve">, </w:t>
      </w:r>
      <w:proofErr w:type="spellStart"/>
      <w:r w:rsidRPr="00C75D0B">
        <w:rPr>
          <w:rFonts w:cs="Times New Roman"/>
          <w:szCs w:val="26"/>
          <w:lang w:val="en-US"/>
        </w:rPr>
        <w:t>cho</w:t>
      </w:r>
      <w:proofErr w:type="spellEnd"/>
      <w:r w:rsidRPr="00C75D0B">
        <w:rPr>
          <w:rFonts w:cs="Times New Roman"/>
          <w:szCs w:val="26"/>
          <w:lang w:val="en-US"/>
        </w:rPr>
        <w:t xml:space="preserve"> </w:t>
      </w:r>
      <w:proofErr w:type="spellStart"/>
      <w:r w:rsidRPr="00C75D0B">
        <w:rPr>
          <w:rFonts w:cs="Times New Roman"/>
          <w:szCs w:val="26"/>
          <w:lang w:val="en-US"/>
        </w:rPr>
        <w:t>phép</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viên</w:t>
      </w:r>
      <w:proofErr w:type="spellEnd"/>
      <w:r w:rsidRPr="00C75D0B">
        <w:rPr>
          <w:rFonts w:cs="Times New Roman"/>
          <w:szCs w:val="26"/>
          <w:lang w:val="en-US"/>
        </w:rPr>
        <w:t xml:space="preserve"> </w:t>
      </w:r>
      <w:proofErr w:type="spellStart"/>
      <w:r w:rsidRPr="00C75D0B">
        <w:rPr>
          <w:rFonts w:cs="Times New Roman"/>
          <w:szCs w:val="26"/>
          <w:lang w:val="en-US"/>
        </w:rPr>
        <w:t>gửi</w:t>
      </w:r>
      <w:proofErr w:type="spellEnd"/>
      <w:r w:rsidRPr="00C75D0B">
        <w:rPr>
          <w:rFonts w:cs="Times New Roman"/>
          <w:szCs w:val="26"/>
          <w:lang w:val="en-US"/>
        </w:rPr>
        <w:t xml:space="preserve"> </w:t>
      </w:r>
      <w:proofErr w:type="spellStart"/>
      <w:r w:rsidRPr="00C75D0B">
        <w:rPr>
          <w:rFonts w:cs="Times New Roman"/>
          <w:szCs w:val="26"/>
          <w:lang w:val="en-US"/>
        </w:rPr>
        <w:t>yêu</w:t>
      </w:r>
      <w:proofErr w:type="spellEnd"/>
      <w:r w:rsidRPr="00C75D0B">
        <w:rPr>
          <w:rFonts w:cs="Times New Roman"/>
          <w:szCs w:val="26"/>
          <w:lang w:val="en-US"/>
        </w:rPr>
        <w:t xml:space="preserve"> </w:t>
      </w:r>
      <w:proofErr w:type="spellStart"/>
      <w:r w:rsidRPr="00C75D0B">
        <w:rPr>
          <w:rFonts w:cs="Times New Roman"/>
          <w:szCs w:val="26"/>
          <w:lang w:val="en-US"/>
        </w:rPr>
        <w:t>cầu</w:t>
      </w:r>
      <w:proofErr w:type="spellEnd"/>
      <w:r w:rsidRPr="00C75D0B">
        <w:rPr>
          <w:rFonts w:cs="Times New Roman"/>
          <w:szCs w:val="26"/>
          <w:lang w:val="en-US"/>
        </w:rPr>
        <w:t xml:space="preserve"> </w:t>
      </w:r>
      <w:proofErr w:type="spellStart"/>
      <w:r w:rsidRPr="00C75D0B">
        <w:rPr>
          <w:rFonts w:cs="Times New Roman"/>
          <w:szCs w:val="26"/>
          <w:lang w:val="en-US"/>
        </w:rPr>
        <w:t>và</w:t>
      </w:r>
      <w:proofErr w:type="spellEnd"/>
      <w:r w:rsidRPr="00C75D0B">
        <w:rPr>
          <w:rFonts w:cs="Times New Roman"/>
          <w:szCs w:val="26"/>
          <w:lang w:val="en-US"/>
        </w:rPr>
        <w:t xml:space="preserve"> </w:t>
      </w:r>
      <w:proofErr w:type="spellStart"/>
      <w:r w:rsidRPr="00C75D0B">
        <w:rPr>
          <w:rFonts w:cs="Times New Roman"/>
          <w:szCs w:val="26"/>
          <w:lang w:val="en-US"/>
        </w:rPr>
        <w:t>nhận</w:t>
      </w:r>
      <w:proofErr w:type="spellEnd"/>
      <w:r w:rsidRPr="00C75D0B">
        <w:rPr>
          <w:rFonts w:cs="Times New Roman"/>
          <w:szCs w:val="26"/>
          <w:lang w:val="en-US"/>
        </w:rPr>
        <w:t xml:space="preserve"> </w:t>
      </w:r>
      <w:proofErr w:type="spellStart"/>
      <w:r w:rsidRPr="00C75D0B">
        <w:rPr>
          <w:rFonts w:cs="Times New Roman"/>
          <w:szCs w:val="26"/>
          <w:lang w:val="en-US"/>
        </w:rPr>
        <w:t>hỗ</w:t>
      </w:r>
      <w:proofErr w:type="spellEnd"/>
      <w:r w:rsidRPr="00C75D0B">
        <w:rPr>
          <w:rFonts w:cs="Times New Roman"/>
          <w:szCs w:val="26"/>
          <w:lang w:val="en-US"/>
        </w:rPr>
        <w:t xml:space="preserve"> </w:t>
      </w:r>
      <w:proofErr w:type="spellStart"/>
      <w:r w:rsidRPr="00C75D0B">
        <w:rPr>
          <w:rFonts w:cs="Times New Roman"/>
          <w:szCs w:val="26"/>
          <w:lang w:val="en-US"/>
        </w:rPr>
        <w:t>trợ</w:t>
      </w:r>
      <w:proofErr w:type="spellEnd"/>
      <w:r w:rsidRPr="00C75D0B">
        <w:rPr>
          <w:rFonts w:cs="Times New Roman"/>
          <w:szCs w:val="26"/>
          <w:lang w:val="en-US"/>
        </w:rPr>
        <w:t xml:space="preserve"> </w:t>
      </w:r>
      <w:proofErr w:type="spellStart"/>
      <w:r w:rsidRPr="00C75D0B">
        <w:rPr>
          <w:rFonts w:cs="Times New Roman"/>
          <w:szCs w:val="26"/>
          <w:lang w:val="en-US"/>
        </w:rPr>
        <w:t>từ</w:t>
      </w:r>
      <w:proofErr w:type="spellEnd"/>
      <w:r w:rsidRPr="00C75D0B">
        <w:rPr>
          <w:rFonts w:cs="Times New Roman"/>
          <w:szCs w:val="26"/>
          <w:lang w:val="en-US"/>
        </w:rPr>
        <w:t xml:space="preserve"> </w:t>
      </w:r>
      <w:proofErr w:type="spellStart"/>
      <w:r w:rsidRPr="00C75D0B">
        <w:rPr>
          <w:rFonts w:cs="Times New Roman"/>
          <w:szCs w:val="26"/>
          <w:lang w:val="en-US"/>
        </w:rPr>
        <w:t>hệ</w:t>
      </w:r>
      <w:proofErr w:type="spellEnd"/>
      <w:r w:rsidRPr="00C75D0B">
        <w:rPr>
          <w:rFonts w:cs="Times New Roman"/>
          <w:szCs w:val="26"/>
          <w:lang w:val="en-US"/>
        </w:rPr>
        <w:t xml:space="preserve"> </w:t>
      </w:r>
      <w:proofErr w:type="spellStart"/>
      <w:r w:rsidRPr="00C75D0B">
        <w:rPr>
          <w:rFonts w:cs="Times New Roman"/>
          <w:szCs w:val="26"/>
          <w:lang w:val="en-US"/>
        </w:rPr>
        <w:t>thống</w:t>
      </w:r>
      <w:proofErr w:type="spellEnd"/>
      <w:r w:rsidRPr="00C75D0B">
        <w:rPr>
          <w:rFonts w:cs="Times New Roman"/>
          <w:szCs w:val="26"/>
          <w:lang w:val="en-US"/>
        </w:rPr>
        <w:t xml:space="preserve">, </w:t>
      </w:r>
      <w:proofErr w:type="spellStart"/>
      <w:r w:rsidRPr="00C75D0B">
        <w:rPr>
          <w:rFonts w:cs="Times New Roman"/>
          <w:szCs w:val="26"/>
          <w:lang w:val="en-US"/>
        </w:rPr>
        <w:t>với</w:t>
      </w:r>
      <w:proofErr w:type="spellEnd"/>
      <w:r w:rsidRPr="00C75D0B">
        <w:rPr>
          <w:rFonts w:cs="Times New Roman"/>
          <w:szCs w:val="26"/>
          <w:lang w:val="en-US"/>
        </w:rPr>
        <w:t xml:space="preserve"> </w:t>
      </w:r>
      <w:proofErr w:type="spellStart"/>
      <w:r w:rsidRPr="00C75D0B">
        <w:rPr>
          <w:rFonts w:cs="Times New Roman"/>
          <w:szCs w:val="26"/>
          <w:lang w:val="en-US"/>
        </w:rPr>
        <w:t>hình</w:t>
      </w:r>
      <w:proofErr w:type="spellEnd"/>
      <w:r w:rsidRPr="00C75D0B">
        <w:rPr>
          <w:rFonts w:cs="Times New Roman"/>
          <w:szCs w:val="26"/>
          <w:lang w:val="en-US"/>
        </w:rPr>
        <w:t xml:space="preserve"> </w:t>
      </w:r>
      <w:proofErr w:type="spellStart"/>
      <w:r w:rsidRPr="00C75D0B">
        <w:rPr>
          <w:rFonts w:cs="Times New Roman"/>
          <w:szCs w:val="26"/>
          <w:lang w:val="en-US"/>
        </w:rPr>
        <w:t>ảnh</w:t>
      </w:r>
      <w:proofErr w:type="spellEnd"/>
      <w:r w:rsidRPr="00C75D0B">
        <w:rPr>
          <w:rFonts w:cs="Times New Roman"/>
          <w:szCs w:val="26"/>
          <w:lang w:val="en-US"/>
        </w:rPr>
        <w:t xml:space="preserve"> </w:t>
      </w:r>
      <w:proofErr w:type="spellStart"/>
      <w:r w:rsidRPr="00C75D0B">
        <w:rPr>
          <w:rFonts w:cs="Times New Roman"/>
          <w:szCs w:val="26"/>
          <w:lang w:val="en-US"/>
        </w:rPr>
        <w:t>minh</w:t>
      </w:r>
      <w:proofErr w:type="spellEnd"/>
      <w:r w:rsidRPr="00C75D0B">
        <w:rPr>
          <w:rFonts w:cs="Times New Roman"/>
          <w:szCs w:val="26"/>
          <w:lang w:val="en-US"/>
        </w:rPr>
        <w:t xml:space="preserve"> </w:t>
      </w:r>
      <w:proofErr w:type="spellStart"/>
      <w:r w:rsidRPr="00C75D0B">
        <w:rPr>
          <w:rFonts w:cs="Times New Roman"/>
          <w:szCs w:val="26"/>
          <w:lang w:val="en-US"/>
        </w:rPr>
        <w:t>họa</w:t>
      </w:r>
      <w:proofErr w:type="spellEnd"/>
      <w:r w:rsidRPr="00C75D0B">
        <w:rPr>
          <w:rFonts w:cs="Times New Roman"/>
          <w:szCs w:val="26"/>
          <w:lang w:val="en-US"/>
        </w:rPr>
        <w:t xml:space="preserve"> </w:t>
      </w:r>
      <w:proofErr w:type="spellStart"/>
      <w:r w:rsidRPr="00C75D0B">
        <w:rPr>
          <w:rFonts w:cs="Times New Roman"/>
          <w:szCs w:val="26"/>
          <w:lang w:val="en-US"/>
        </w:rPr>
        <w:t>để</w:t>
      </w:r>
      <w:proofErr w:type="spellEnd"/>
      <w:r w:rsidRPr="00C75D0B">
        <w:rPr>
          <w:rFonts w:cs="Times New Roman"/>
          <w:szCs w:val="26"/>
          <w:lang w:val="en-US"/>
        </w:rPr>
        <w:t xml:space="preserve"> </w:t>
      </w:r>
      <w:proofErr w:type="spellStart"/>
      <w:r w:rsidRPr="00C75D0B">
        <w:rPr>
          <w:rFonts w:cs="Times New Roman"/>
          <w:szCs w:val="26"/>
          <w:lang w:val="en-US"/>
        </w:rPr>
        <w:t>làm</w:t>
      </w:r>
      <w:proofErr w:type="spellEnd"/>
      <w:r w:rsidRPr="00C75D0B">
        <w:rPr>
          <w:rFonts w:cs="Times New Roman"/>
          <w:szCs w:val="26"/>
          <w:lang w:val="en-US"/>
        </w:rPr>
        <w:t xml:space="preserve"> </w:t>
      </w:r>
      <w:proofErr w:type="spellStart"/>
      <w:r w:rsidRPr="00C75D0B">
        <w:rPr>
          <w:rFonts w:cs="Times New Roman"/>
          <w:szCs w:val="26"/>
          <w:lang w:val="en-US"/>
        </w:rPr>
        <w:t>rõ</w:t>
      </w:r>
      <w:proofErr w:type="spellEnd"/>
      <w:r w:rsidRPr="00C75D0B">
        <w:rPr>
          <w:rFonts w:cs="Times New Roman"/>
          <w:szCs w:val="26"/>
          <w:lang w:val="en-US"/>
        </w:rPr>
        <w:t xml:space="preserve"> </w:t>
      </w:r>
      <w:proofErr w:type="spellStart"/>
      <w:r w:rsidRPr="00C75D0B">
        <w:rPr>
          <w:rFonts w:cs="Times New Roman"/>
          <w:szCs w:val="26"/>
          <w:lang w:val="en-US"/>
        </w:rPr>
        <w:t>vấn</w:t>
      </w:r>
      <w:proofErr w:type="spellEnd"/>
      <w:r w:rsidRPr="00C75D0B">
        <w:rPr>
          <w:rFonts w:cs="Times New Roman"/>
          <w:szCs w:val="26"/>
          <w:lang w:val="en-US"/>
        </w:rPr>
        <w:t xml:space="preserve"> </w:t>
      </w:r>
      <w:proofErr w:type="spellStart"/>
      <w:r w:rsidRPr="00C75D0B">
        <w:rPr>
          <w:rFonts w:cs="Times New Roman"/>
          <w:szCs w:val="26"/>
          <w:lang w:val="en-US"/>
        </w:rPr>
        <w:t>đề</w:t>
      </w:r>
      <w:proofErr w:type="spellEnd"/>
      <w:r w:rsidRPr="00C75D0B">
        <w:rPr>
          <w:rFonts w:cs="Times New Roman"/>
          <w:szCs w:val="26"/>
          <w:lang w:val="en-US"/>
        </w:rPr>
        <w:t>.</w:t>
      </w:r>
    </w:p>
    <w:p w14:paraId="38CA2175" w14:textId="25F3E968" w:rsidR="008336A8" w:rsidRPr="00C75D0B" w:rsidRDefault="008336A8" w:rsidP="00035380">
      <w:pPr>
        <w:pStyle w:val="ListParagraph"/>
        <w:numPr>
          <w:ilvl w:val="0"/>
          <w:numId w:val="29"/>
        </w:numPr>
        <w:spacing w:line="360" w:lineRule="auto"/>
        <w:ind w:left="284" w:hanging="284"/>
        <w:contextualSpacing w:val="0"/>
        <w:rPr>
          <w:rFonts w:cs="Times New Roman"/>
          <w:b/>
          <w:bCs/>
          <w:szCs w:val="26"/>
          <w:lang w:val="en-US"/>
        </w:rPr>
      </w:pPr>
      <w:r w:rsidRPr="00C75D0B">
        <w:rPr>
          <w:rFonts w:cs="Times New Roman"/>
          <w:b/>
          <w:bCs/>
          <w:szCs w:val="26"/>
          <w:lang w:val="en-US"/>
        </w:rPr>
        <w:t>Collection users</w:t>
      </w:r>
      <w:r w:rsidRPr="00C75D0B">
        <w:rPr>
          <w:rFonts w:cs="Times New Roman"/>
          <w:b/>
          <w:bCs/>
          <w:szCs w:val="26"/>
        </w:rPr>
        <w:t>:</w:t>
      </w:r>
    </w:p>
    <w:p w14:paraId="5D8EA9F3" w14:textId="01079225" w:rsidR="00AD36A2" w:rsidRPr="00C75D0B" w:rsidRDefault="00984BA3" w:rsidP="00587D2B">
      <w:pPr>
        <w:spacing w:line="360" w:lineRule="auto"/>
        <w:ind w:firstLine="0"/>
        <w:rPr>
          <w:rFonts w:cs="Times New Roman"/>
          <w:szCs w:val="26"/>
        </w:rPr>
      </w:pPr>
      <w:r>
        <w:lastRenderedPageBreak/>
        <w:drawing>
          <wp:inline distT="0" distB="0" distL="0" distR="0" wp14:anchorId="1A7E35BD" wp14:editId="0FE8CCA2">
            <wp:extent cx="5943600" cy="2999105"/>
            <wp:effectExtent l="0" t="0" r="0" b="0"/>
            <wp:docPr id="1995284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84006" name="Picture 1" descr="A screenshot of a computer&#10;&#10;AI-generated content may be incorrect."/>
                    <pic:cNvPicPr/>
                  </pic:nvPicPr>
                  <pic:blipFill>
                    <a:blip r:embed="rId21"/>
                    <a:stretch>
                      <a:fillRect/>
                    </a:stretch>
                  </pic:blipFill>
                  <pic:spPr>
                    <a:xfrm>
                      <a:off x="0" y="0"/>
                      <a:ext cx="5943600" cy="2999105"/>
                    </a:xfrm>
                    <a:prstGeom prst="rect">
                      <a:avLst/>
                    </a:prstGeom>
                  </pic:spPr>
                </pic:pic>
              </a:graphicData>
            </a:graphic>
          </wp:inline>
        </w:drawing>
      </w:r>
    </w:p>
    <w:p w14:paraId="6CF0D5EE" w14:textId="4D294358" w:rsidR="000D16E2" w:rsidRPr="00C75D0B" w:rsidRDefault="000D16E2" w:rsidP="003A792F">
      <w:pPr>
        <w:pStyle w:val="hinh"/>
        <w:rPr>
          <w:rFonts w:cs="Times New Roman"/>
          <w:szCs w:val="26"/>
        </w:rPr>
      </w:pPr>
      <w:bookmarkStart w:id="54" w:name="_Toc199715881"/>
      <w:r w:rsidRPr="00C75D0B">
        <w:rPr>
          <w:rFonts w:cs="Times New Roman"/>
          <w:szCs w:val="26"/>
        </w:rPr>
        <w:t>Hình 2.</w:t>
      </w:r>
      <w:r w:rsidR="00382773" w:rsidRPr="00C75D0B">
        <w:rPr>
          <w:rFonts w:cs="Times New Roman"/>
          <w:szCs w:val="26"/>
        </w:rPr>
        <w:t>9</w:t>
      </w:r>
      <w:r w:rsidRPr="00C75D0B">
        <w:rPr>
          <w:rFonts w:cs="Times New Roman"/>
          <w:szCs w:val="26"/>
        </w:rPr>
        <w:t>: Cơ sở dữ liệu users</w:t>
      </w:r>
      <w:bookmarkEnd w:id="54"/>
    </w:p>
    <w:p w14:paraId="6B178F58" w14:textId="77777777" w:rsidR="00984BA3" w:rsidRPr="00C75D0B" w:rsidRDefault="00984BA3" w:rsidP="000D16E2">
      <w:pPr>
        <w:pStyle w:val="ListParagraph"/>
        <w:numPr>
          <w:ilvl w:val="0"/>
          <w:numId w:val="16"/>
        </w:numPr>
        <w:spacing w:line="360" w:lineRule="auto"/>
        <w:ind w:left="568" w:hanging="284"/>
        <w:contextualSpacing w:val="0"/>
        <w:rPr>
          <w:rFonts w:cs="Times New Roman"/>
          <w:szCs w:val="26"/>
          <w:lang w:val="en-US"/>
        </w:rPr>
      </w:pPr>
      <w:proofErr w:type="spellStart"/>
      <w:r w:rsidRPr="00C75D0B">
        <w:rPr>
          <w:rFonts w:cs="Times New Roman"/>
          <w:b/>
          <w:bCs/>
          <w:szCs w:val="26"/>
          <w:lang w:val="en-US"/>
        </w:rPr>
        <w:t>Cấu</w:t>
      </w:r>
      <w:proofErr w:type="spellEnd"/>
      <w:r w:rsidRPr="00C75D0B">
        <w:rPr>
          <w:rFonts w:cs="Times New Roman"/>
          <w:b/>
          <w:bCs/>
          <w:szCs w:val="26"/>
          <w:lang w:val="en-US"/>
        </w:rPr>
        <w:t xml:space="preserve"> </w:t>
      </w:r>
      <w:proofErr w:type="spellStart"/>
      <w:r w:rsidRPr="00C75D0B">
        <w:rPr>
          <w:rFonts w:cs="Times New Roman"/>
          <w:b/>
          <w:bCs/>
          <w:szCs w:val="26"/>
          <w:lang w:val="en-US"/>
        </w:rPr>
        <w:t>trúc</w:t>
      </w:r>
      <w:proofErr w:type="spellEnd"/>
      <w:r w:rsidRPr="00C75D0B">
        <w:rPr>
          <w:rFonts w:cs="Times New Roman"/>
          <w:b/>
          <w:bCs/>
          <w:szCs w:val="26"/>
          <w:lang w:val="en-US"/>
        </w:rPr>
        <w:t xml:space="preserve"> </w:t>
      </w:r>
      <w:proofErr w:type="spellStart"/>
      <w:r w:rsidRPr="00C75D0B">
        <w:rPr>
          <w:rFonts w:cs="Times New Roman"/>
          <w:b/>
          <w:bCs/>
          <w:szCs w:val="26"/>
          <w:lang w:val="en-US"/>
        </w:rPr>
        <w:t>dữ</w:t>
      </w:r>
      <w:proofErr w:type="spellEnd"/>
      <w:r w:rsidRPr="00C75D0B">
        <w:rPr>
          <w:rFonts w:cs="Times New Roman"/>
          <w:b/>
          <w:bCs/>
          <w:szCs w:val="26"/>
          <w:lang w:val="en-US"/>
        </w:rPr>
        <w:t xml:space="preserve"> </w:t>
      </w:r>
      <w:proofErr w:type="spellStart"/>
      <w:r w:rsidRPr="00C75D0B">
        <w:rPr>
          <w:rFonts w:cs="Times New Roman"/>
          <w:b/>
          <w:bCs/>
          <w:szCs w:val="26"/>
          <w:lang w:val="en-US"/>
        </w:rPr>
        <w:t>liệu</w:t>
      </w:r>
      <w:proofErr w:type="spellEnd"/>
      <w:r w:rsidRPr="00C75D0B">
        <w:rPr>
          <w:rFonts w:cs="Times New Roman"/>
          <w:szCs w:val="26"/>
          <w:lang w:val="en-US"/>
        </w:rPr>
        <w:t xml:space="preserve">: </w:t>
      </w:r>
    </w:p>
    <w:p w14:paraId="01E32114" w14:textId="77777777" w:rsidR="00984BA3" w:rsidRPr="00C75D0B" w:rsidRDefault="00984BA3" w:rsidP="000D16E2">
      <w:pPr>
        <w:numPr>
          <w:ilvl w:val="0"/>
          <w:numId w:val="21"/>
        </w:numPr>
        <w:spacing w:line="360" w:lineRule="auto"/>
        <w:rPr>
          <w:rFonts w:cs="Times New Roman"/>
          <w:szCs w:val="26"/>
          <w:lang w:val="en-US"/>
        </w:rPr>
      </w:pPr>
      <w:r w:rsidRPr="00C75D0B">
        <w:rPr>
          <w:rFonts w:cs="Times New Roman"/>
          <w:szCs w:val="26"/>
          <w:lang w:val="en-US"/>
        </w:rPr>
        <w:t xml:space="preserve">_id: Định </w:t>
      </w:r>
      <w:proofErr w:type="spellStart"/>
      <w:r w:rsidRPr="00C75D0B">
        <w:rPr>
          <w:rFonts w:cs="Times New Roman"/>
          <w:szCs w:val="26"/>
          <w:lang w:val="en-US"/>
        </w:rPr>
        <w:t>danh</w:t>
      </w:r>
      <w:proofErr w:type="spellEnd"/>
      <w:r w:rsidRPr="00C75D0B">
        <w:rPr>
          <w:rFonts w:cs="Times New Roman"/>
          <w:szCs w:val="26"/>
          <w:lang w:val="en-US"/>
        </w:rPr>
        <w:t xml:space="preserve"> </w:t>
      </w:r>
      <w:proofErr w:type="spellStart"/>
      <w:r w:rsidRPr="00C75D0B">
        <w:rPr>
          <w:rFonts w:cs="Times New Roman"/>
          <w:szCs w:val="26"/>
          <w:lang w:val="en-US"/>
        </w:rPr>
        <w:t>duy</w:t>
      </w:r>
      <w:proofErr w:type="spellEnd"/>
      <w:r w:rsidRPr="00C75D0B">
        <w:rPr>
          <w:rFonts w:cs="Times New Roman"/>
          <w:szCs w:val="26"/>
          <w:lang w:val="en-US"/>
        </w:rPr>
        <w:t xml:space="preserve"> </w:t>
      </w:r>
      <w:proofErr w:type="spellStart"/>
      <w:r w:rsidRPr="00C75D0B">
        <w:rPr>
          <w:rFonts w:cs="Times New Roman"/>
          <w:szCs w:val="26"/>
          <w:lang w:val="en-US"/>
        </w:rPr>
        <w:t>nhất</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xml:space="preserve">: </w:t>
      </w:r>
      <w:proofErr w:type="spellStart"/>
      <w:r w:rsidRPr="00C75D0B">
        <w:rPr>
          <w:rFonts w:cs="Times New Roman"/>
          <w:szCs w:val="26"/>
          <w:lang w:val="en-US"/>
        </w:rPr>
        <w:t>ObjectId</w:t>
      </w:r>
      <w:proofErr w:type="spellEnd"/>
      <w:r w:rsidRPr="00C75D0B">
        <w:rPr>
          <w:rFonts w:cs="Times New Roman"/>
          <w:szCs w:val="26"/>
          <w:lang w:val="en-US"/>
        </w:rPr>
        <w:t>("6837334243d7348f4d6cfcb1")).</w:t>
      </w:r>
    </w:p>
    <w:p w14:paraId="0178A45B" w14:textId="77777777" w:rsidR="00984BA3" w:rsidRPr="00C75D0B" w:rsidRDefault="00984BA3" w:rsidP="000D16E2">
      <w:pPr>
        <w:numPr>
          <w:ilvl w:val="0"/>
          <w:numId w:val="21"/>
        </w:numPr>
        <w:spacing w:line="360" w:lineRule="auto"/>
        <w:rPr>
          <w:rFonts w:cs="Times New Roman"/>
          <w:szCs w:val="26"/>
          <w:lang w:val="en-US"/>
        </w:rPr>
      </w:pPr>
      <w:r w:rsidRPr="00C75D0B">
        <w:rPr>
          <w:rFonts w:cs="Times New Roman"/>
          <w:szCs w:val="26"/>
          <w:lang w:val="en-US"/>
        </w:rPr>
        <w:t xml:space="preserve">name: </w:t>
      </w:r>
      <w:proofErr w:type="spellStart"/>
      <w:r w:rsidRPr="00C75D0B">
        <w:rPr>
          <w:rFonts w:cs="Times New Roman"/>
          <w:szCs w:val="26"/>
          <w:lang w:val="en-US"/>
        </w:rPr>
        <w:t>Tên</w:t>
      </w:r>
      <w:proofErr w:type="spellEnd"/>
      <w:r w:rsidRPr="00C75D0B">
        <w:rPr>
          <w:rFonts w:cs="Times New Roman"/>
          <w:szCs w:val="26"/>
          <w:lang w:val="en-US"/>
        </w:rPr>
        <w:t xml:space="preserve"> </w:t>
      </w:r>
      <w:proofErr w:type="spellStart"/>
      <w:r w:rsidRPr="00C75D0B">
        <w:rPr>
          <w:rFonts w:cs="Times New Roman"/>
          <w:szCs w:val="26"/>
          <w:lang w:val="en-US"/>
        </w:rPr>
        <w:t>người</w:t>
      </w:r>
      <w:proofErr w:type="spellEnd"/>
      <w:r w:rsidRPr="00C75D0B">
        <w:rPr>
          <w:rFonts w:cs="Times New Roman"/>
          <w:szCs w:val="26"/>
          <w:lang w:val="en-US"/>
        </w:rPr>
        <w:t xml:space="preserve"> </w:t>
      </w:r>
      <w:proofErr w:type="spellStart"/>
      <w:r w:rsidRPr="00C75D0B">
        <w:rPr>
          <w:rFonts w:cs="Times New Roman"/>
          <w:szCs w:val="26"/>
          <w:lang w:val="en-US"/>
        </w:rPr>
        <w:t>dùng</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"sang").</w:t>
      </w:r>
    </w:p>
    <w:p w14:paraId="0C45F15C" w14:textId="1563566E" w:rsidR="00984BA3" w:rsidRPr="00C75D0B" w:rsidRDefault="00984BA3" w:rsidP="000D16E2">
      <w:pPr>
        <w:numPr>
          <w:ilvl w:val="0"/>
          <w:numId w:val="21"/>
        </w:numPr>
        <w:spacing w:line="360" w:lineRule="auto"/>
        <w:rPr>
          <w:rFonts w:cs="Times New Roman"/>
          <w:szCs w:val="26"/>
          <w:lang w:val="en-US"/>
        </w:rPr>
      </w:pPr>
      <w:r w:rsidRPr="00C75D0B">
        <w:rPr>
          <w:rFonts w:cs="Times New Roman"/>
          <w:szCs w:val="26"/>
          <w:lang w:val="en-US"/>
        </w:rPr>
        <w:t xml:space="preserve">email: </w:t>
      </w:r>
      <w:proofErr w:type="spellStart"/>
      <w:r w:rsidRPr="00C75D0B">
        <w:rPr>
          <w:rFonts w:cs="Times New Roman"/>
          <w:szCs w:val="26"/>
          <w:lang w:val="en-US"/>
        </w:rPr>
        <w:t>Địa</w:t>
      </w:r>
      <w:proofErr w:type="spellEnd"/>
      <w:r w:rsidRPr="00C75D0B">
        <w:rPr>
          <w:rFonts w:cs="Times New Roman"/>
          <w:szCs w:val="26"/>
          <w:lang w:val="en-US"/>
        </w:rPr>
        <w:t xml:space="preserve"> </w:t>
      </w:r>
      <w:proofErr w:type="spellStart"/>
      <w:r w:rsidRPr="00C75D0B">
        <w:rPr>
          <w:rFonts w:cs="Times New Roman"/>
          <w:szCs w:val="26"/>
          <w:lang w:val="en-US"/>
        </w:rPr>
        <w:t>chỉ</w:t>
      </w:r>
      <w:proofErr w:type="spellEnd"/>
      <w:r w:rsidRPr="00C75D0B">
        <w:rPr>
          <w:rFonts w:cs="Times New Roman"/>
          <w:szCs w:val="26"/>
          <w:lang w:val="en-US"/>
        </w:rPr>
        <w:t xml:space="preserve"> email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"sang0@ami.com").</w:t>
      </w:r>
    </w:p>
    <w:p w14:paraId="724906AB" w14:textId="77777777" w:rsidR="00984BA3" w:rsidRPr="00C75D0B" w:rsidRDefault="00984BA3" w:rsidP="000D16E2">
      <w:pPr>
        <w:numPr>
          <w:ilvl w:val="0"/>
          <w:numId w:val="21"/>
        </w:numPr>
        <w:spacing w:line="360" w:lineRule="auto"/>
        <w:rPr>
          <w:rFonts w:cs="Times New Roman"/>
          <w:szCs w:val="26"/>
          <w:lang w:val="en-US"/>
        </w:rPr>
      </w:pPr>
      <w:r w:rsidRPr="00C75D0B">
        <w:rPr>
          <w:rFonts w:cs="Times New Roman"/>
          <w:szCs w:val="26"/>
          <w:lang w:val="en-US"/>
        </w:rPr>
        <w:t xml:space="preserve">phone: </w:t>
      </w:r>
      <w:proofErr w:type="spellStart"/>
      <w:r w:rsidRPr="00C75D0B">
        <w:rPr>
          <w:rFonts w:cs="Times New Roman"/>
          <w:szCs w:val="26"/>
          <w:lang w:val="en-US"/>
        </w:rPr>
        <w:t>Số</w:t>
      </w:r>
      <w:proofErr w:type="spellEnd"/>
      <w:r w:rsidRPr="00C75D0B">
        <w:rPr>
          <w:rFonts w:cs="Times New Roman"/>
          <w:szCs w:val="26"/>
          <w:lang w:val="en-US"/>
        </w:rPr>
        <w:t xml:space="preserve"> </w:t>
      </w:r>
      <w:proofErr w:type="spellStart"/>
      <w:r w:rsidRPr="00C75D0B">
        <w:rPr>
          <w:rFonts w:cs="Times New Roman"/>
          <w:szCs w:val="26"/>
          <w:lang w:val="en-US"/>
        </w:rPr>
        <w:t>điện</w:t>
      </w:r>
      <w:proofErr w:type="spellEnd"/>
      <w:r w:rsidRPr="00C75D0B">
        <w:rPr>
          <w:rFonts w:cs="Times New Roman"/>
          <w:szCs w:val="26"/>
          <w:lang w:val="en-US"/>
        </w:rPr>
        <w:t xml:space="preserve"> </w:t>
      </w:r>
      <w:proofErr w:type="spellStart"/>
      <w:r w:rsidRPr="00C75D0B">
        <w:rPr>
          <w:rFonts w:cs="Times New Roman"/>
          <w:szCs w:val="26"/>
          <w:lang w:val="en-US"/>
        </w:rPr>
        <w:t>thoại</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"0935254789").</w:t>
      </w:r>
    </w:p>
    <w:p w14:paraId="7691BA4C" w14:textId="77777777" w:rsidR="00984BA3" w:rsidRPr="00C75D0B" w:rsidRDefault="00984BA3" w:rsidP="000D16E2">
      <w:pPr>
        <w:numPr>
          <w:ilvl w:val="0"/>
          <w:numId w:val="21"/>
        </w:numPr>
        <w:spacing w:line="360" w:lineRule="auto"/>
        <w:rPr>
          <w:rFonts w:cs="Times New Roman"/>
          <w:szCs w:val="26"/>
          <w:lang w:val="en-US"/>
        </w:rPr>
      </w:pPr>
      <w:proofErr w:type="spellStart"/>
      <w:r w:rsidRPr="00C75D0B">
        <w:rPr>
          <w:rFonts w:cs="Times New Roman"/>
          <w:szCs w:val="26"/>
          <w:lang w:val="en-US"/>
        </w:rPr>
        <w:t>dateOfBirth</w:t>
      </w:r>
      <w:proofErr w:type="spellEnd"/>
      <w:r w:rsidRPr="00C75D0B">
        <w:rPr>
          <w:rFonts w:cs="Times New Roman"/>
          <w:szCs w:val="26"/>
          <w:lang w:val="en-US"/>
        </w:rPr>
        <w:t xml:space="preserve">: </w:t>
      </w:r>
      <w:proofErr w:type="spellStart"/>
      <w:r w:rsidRPr="00C75D0B">
        <w:rPr>
          <w:rFonts w:cs="Times New Roman"/>
          <w:szCs w:val="26"/>
          <w:lang w:val="en-US"/>
        </w:rPr>
        <w:t>Ngày</w:t>
      </w:r>
      <w:proofErr w:type="spellEnd"/>
      <w:r w:rsidRPr="00C75D0B">
        <w:rPr>
          <w:rFonts w:cs="Times New Roman"/>
          <w:szCs w:val="26"/>
          <w:lang w:val="en-US"/>
        </w:rPr>
        <w:t xml:space="preserve"> </w:t>
      </w:r>
      <w:proofErr w:type="spellStart"/>
      <w:r w:rsidRPr="00C75D0B">
        <w:rPr>
          <w:rFonts w:cs="Times New Roman"/>
          <w:szCs w:val="26"/>
          <w:lang w:val="en-US"/>
        </w:rPr>
        <w:t>sinh</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"5281-05-23T15:52:17.799Z").</w:t>
      </w:r>
    </w:p>
    <w:p w14:paraId="4FA4E27B" w14:textId="77777777" w:rsidR="00984BA3" w:rsidRPr="00C75D0B" w:rsidRDefault="00984BA3" w:rsidP="000D16E2">
      <w:pPr>
        <w:numPr>
          <w:ilvl w:val="0"/>
          <w:numId w:val="21"/>
        </w:numPr>
        <w:spacing w:line="360" w:lineRule="auto"/>
        <w:jc w:val="left"/>
        <w:rPr>
          <w:rFonts w:cs="Times New Roman"/>
          <w:szCs w:val="26"/>
          <w:lang w:val="en-US"/>
        </w:rPr>
      </w:pPr>
      <w:r w:rsidRPr="00C75D0B">
        <w:rPr>
          <w:rFonts w:cs="Times New Roman"/>
          <w:szCs w:val="26"/>
          <w:lang w:val="en-US"/>
        </w:rPr>
        <w:t xml:space="preserve">password: </w:t>
      </w:r>
      <w:proofErr w:type="spellStart"/>
      <w:r w:rsidRPr="00C75D0B">
        <w:rPr>
          <w:rFonts w:cs="Times New Roman"/>
          <w:szCs w:val="26"/>
          <w:lang w:val="en-US"/>
        </w:rPr>
        <w:t>Mật</w:t>
      </w:r>
      <w:proofErr w:type="spellEnd"/>
      <w:r w:rsidRPr="00C75D0B">
        <w:rPr>
          <w:rFonts w:cs="Times New Roman"/>
          <w:szCs w:val="26"/>
          <w:lang w:val="en-US"/>
        </w:rPr>
        <w:t xml:space="preserve"> </w:t>
      </w:r>
      <w:proofErr w:type="spellStart"/>
      <w:r w:rsidRPr="00C75D0B">
        <w:rPr>
          <w:rFonts w:cs="Times New Roman"/>
          <w:szCs w:val="26"/>
          <w:lang w:val="en-US"/>
        </w:rPr>
        <w:t>khẩu</w:t>
      </w:r>
      <w:proofErr w:type="spellEnd"/>
      <w:r w:rsidRPr="00C75D0B">
        <w:rPr>
          <w:rFonts w:cs="Times New Roman"/>
          <w:szCs w:val="26"/>
          <w:lang w:val="en-US"/>
        </w:rPr>
        <w:t xml:space="preserve"> </w:t>
      </w:r>
      <w:proofErr w:type="spellStart"/>
      <w:r w:rsidRPr="00C75D0B">
        <w:rPr>
          <w:rFonts w:cs="Times New Roman"/>
          <w:szCs w:val="26"/>
          <w:lang w:val="en-US"/>
        </w:rPr>
        <w:t>mã</w:t>
      </w:r>
      <w:proofErr w:type="spellEnd"/>
      <w:r w:rsidRPr="00C75D0B">
        <w:rPr>
          <w:rFonts w:cs="Times New Roman"/>
          <w:szCs w:val="26"/>
          <w:lang w:val="en-US"/>
        </w:rPr>
        <w:t xml:space="preserve"> </w:t>
      </w:r>
      <w:proofErr w:type="spellStart"/>
      <w:r w:rsidRPr="00C75D0B">
        <w:rPr>
          <w:rFonts w:cs="Times New Roman"/>
          <w:szCs w:val="26"/>
          <w:lang w:val="en-US"/>
        </w:rPr>
        <w:t>hóa</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"$2b$10$sbvJ140YbWj5vBWGvC828.fecA9xB8f3ONBXkG/O").</w:t>
      </w:r>
    </w:p>
    <w:p w14:paraId="03915FAE" w14:textId="77777777" w:rsidR="00984BA3" w:rsidRPr="00C75D0B" w:rsidRDefault="00984BA3" w:rsidP="000D16E2">
      <w:pPr>
        <w:numPr>
          <w:ilvl w:val="0"/>
          <w:numId w:val="21"/>
        </w:numPr>
        <w:spacing w:line="360" w:lineRule="auto"/>
        <w:rPr>
          <w:rFonts w:cs="Times New Roman"/>
          <w:szCs w:val="26"/>
          <w:lang w:val="en-US"/>
        </w:rPr>
      </w:pPr>
      <w:r w:rsidRPr="00C75D0B">
        <w:rPr>
          <w:rFonts w:cs="Times New Roman"/>
          <w:szCs w:val="26"/>
          <w:lang w:val="en-US"/>
        </w:rPr>
        <w:t xml:space="preserve">role: Vai </w:t>
      </w:r>
      <w:proofErr w:type="spellStart"/>
      <w:r w:rsidRPr="00C75D0B">
        <w:rPr>
          <w:rFonts w:cs="Times New Roman"/>
          <w:szCs w:val="26"/>
          <w:lang w:val="en-US"/>
        </w:rPr>
        <w:t>trò</w:t>
      </w:r>
      <w:proofErr w:type="spellEnd"/>
      <w:r w:rsidRPr="00C75D0B">
        <w:rPr>
          <w:rFonts w:cs="Times New Roman"/>
          <w:szCs w:val="26"/>
          <w:lang w:val="en-US"/>
        </w:rPr>
        <w:t xml:space="preserve"> (</w:t>
      </w:r>
      <w:proofErr w:type="spellStart"/>
      <w:r w:rsidRPr="00C75D0B">
        <w:rPr>
          <w:rFonts w:cs="Times New Roman"/>
          <w:szCs w:val="26"/>
          <w:lang w:val="en-US"/>
        </w:rPr>
        <w:t>ví</w:t>
      </w:r>
      <w:proofErr w:type="spellEnd"/>
      <w:r w:rsidRPr="00C75D0B">
        <w:rPr>
          <w:rFonts w:cs="Times New Roman"/>
          <w:szCs w:val="26"/>
          <w:lang w:val="en-US"/>
        </w:rPr>
        <w:t xml:space="preserve"> </w:t>
      </w:r>
      <w:proofErr w:type="spellStart"/>
      <w:r w:rsidRPr="00C75D0B">
        <w:rPr>
          <w:rFonts w:cs="Times New Roman"/>
          <w:szCs w:val="26"/>
          <w:lang w:val="en-US"/>
        </w:rPr>
        <w:t>dụ</w:t>
      </w:r>
      <w:proofErr w:type="spellEnd"/>
      <w:r w:rsidRPr="00C75D0B">
        <w:rPr>
          <w:rFonts w:cs="Times New Roman"/>
          <w:szCs w:val="26"/>
          <w:lang w:val="en-US"/>
        </w:rPr>
        <w:t>: "admin").</w:t>
      </w:r>
    </w:p>
    <w:p w14:paraId="07D9E5BB" w14:textId="16C38AD5" w:rsidR="00984BA3" w:rsidRPr="00E56E6B" w:rsidRDefault="00E534B4" w:rsidP="00E534B4">
      <w:pPr>
        <w:spacing w:line="360" w:lineRule="auto"/>
        <w:ind w:firstLine="360"/>
        <w:rPr>
          <w:rFonts w:cs="Times New Roman"/>
          <w:sz w:val="28"/>
          <w:szCs w:val="28"/>
        </w:rPr>
      </w:pPr>
      <w:r w:rsidRPr="00C75D0B">
        <w:rPr>
          <w:rFonts w:cs="Times New Roman"/>
          <w:szCs w:val="26"/>
        </w:rPr>
        <w:t>Collection này quản lý thông tin người dùng, bao gồm quản trị viên và người dùng thông thường, hỗ trợ chức năng đăng ký, đăng nhập và phân quyền.</w:t>
      </w:r>
    </w:p>
    <w:p w14:paraId="03B08E7B" w14:textId="77777777" w:rsidR="002067CE" w:rsidRDefault="002067CE" w:rsidP="00587D2B">
      <w:pPr>
        <w:spacing w:after="160" w:line="360" w:lineRule="auto"/>
        <w:ind w:firstLine="0"/>
        <w:jc w:val="left"/>
        <w:rPr>
          <w:rFonts w:cs="Times New Roman"/>
          <w:szCs w:val="26"/>
        </w:rPr>
      </w:pPr>
      <w:r>
        <w:rPr>
          <w:rFonts w:cs="Times New Roman"/>
          <w:szCs w:val="26"/>
        </w:rPr>
        <w:br w:type="page"/>
      </w:r>
    </w:p>
    <w:p w14:paraId="2756A415" w14:textId="77777777" w:rsidR="002067CE" w:rsidRPr="002067CE" w:rsidRDefault="002067CE" w:rsidP="00587D2B">
      <w:pPr>
        <w:pStyle w:val="Heading1"/>
        <w:spacing w:line="360" w:lineRule="auto"/>
        <w:jc w:val="center"/>
        <w:rPr>
          <w:rFonts w:ascii="Times New Roman" w:hAnsi="Times New Roman" w:cs="Times New Roman"/>
          <w:b/>
          <w:bCs/>
          <w:color w:val="auto"/>
          <w:sz w:val="32"/>
          <w:szCs w:val="32"/>
        </w:rPr>
      </w:pPr>
      <w:bookmarkStart w:id="55" w:name="_Toc185065461"/>
      <w:bookmarkStart w:id="56" w:name="_Toc199716168"/>
      <w:r w:rsidRPr="002067CE">
        <w:rPr>
          <w:rFonts w:ascii="Times New Roman" w:hAnsi="Times New Roman" w:cs="Times New Roman"/>
          <w:b/>
          <w:bCs/>
          <w:color w:val="auto"/>
          <w:sz w:val="32"/>
          <w:szCs w:val="32"/>
        </w:rPr>
        <w:lastRenderedPageBreak/>
        <w:t>CHƯƠNG 3: THỰC HIỆN XÂY DỰNG WEBSITE, TRIỂN KHAI VÀ ĐÁNH GIÁ KẾT QUẢ.</w:t>
      </w:r>
      <w:bookmarkEnd w:id="55"/>
      <w:bookmarkEnd w:id="56"/>
    </w:p>
    <w:p w14:paraId="41E1713A" w14:textId="78D3B080" w:rsidR="002067CE" w:rsidRPr="008B7036" w:rsidRDefault="002067CE" w:rsidP="001B56D6">
      <w:pPr>
        <w:spacing w:line="360" w:lineRule="auto"/>
        <w:ind w:firstLine="0"/>
        <w:outlineLvl w:val="1"/>
        <w:rPr>
          <w:b/>
          <w:bCs/>
          <w:noProof/>
          <w:sz w:val="28"/>
          <w:szCs w:val="28"/>
        </w:rPr>
      </w:pPr>
      <w:bookmarkStart w:id="57" w:name="_Toc199716169"/>
      <w:r w:rsidRPr="008B7036">
        <w:rPr>
          <w:b/>
          <w:bCs/>
          <w:sz w:val="28"/>
          <w:szCs w:val="28"/>
        </w:rPr>
        <w:t>3.1</w:t>
      </w:r>
      <w:r w:rsidRPr="00755480">
        <w:rPr>
          <w:b/>
          <w:bCs/>
          <w:noProof/>
          <w:sz w:val="28"/>
          <w:szCs w:val="28"/>
        </w:rPr>
        <w:t xml:space="preserve"> Giao </w:t>
      </w:r>
      <w:r w:rsidR="00515E58" w:rsidRPr="00755480">
        <w:rPr>
          <w:b/>
          <w:bCs/>
          <w:noProof/>
          <w:sz w:val="28"/>
          <w:szCs w:val="28"/>
        </w:rPr>
        <w:t>diện</w:t>
      </w:r>
      <w:r w:rsidRPr="00755480">
        <w:rPr>
          <w:b/>
          <w:bCs/>
          <w:noProof/>
          <w:sz w:val="28"/>
          <w:szCs w:val="28"/>
        </w:rPr>
        <w:t xml:space="preserve"> và </w:t>
      </w:r>
      <w:r w:rsidR="00515E58" w:rsidRPr="00755480">
        <w:rPr>
          <w:b/>
          <w:bCs/>
          <w:noProof/>
          <w:sz w:val="28"/>
          <w:szCs w:val="28"/>
        </w:rPr>
        <w:t>chức</w:t>
      </w:r>
      <w:r w:rsidRPr="00755480">
        <w:rPr>
          <w:b/>
          <w:bCs/>
          <w:noProof/>
          <w:sz w:val="28"/>
          <w:szCs w:val="28"/>
        </w:rPr>
        <w:t xml:space="preserve"> năng đăng nhập, đăng ký</w:t>
      </w:r>
      <w:bookmarkEnd w:id="57"/>
      <w:r w:rsidRPr="00755480">
        <w:rPr>
          <w:b/>
          <w:bCs/>
          <w:noProof/>
          <w:sz w:val="28"/>
          <w:szCs w:val="28"/>
        </w:rPr>
        <w:t xml:space="preserve"> </w:t>
      </w:r>
      <w:r>
        <w:rPr>
          <w:rFonts w:cs="Times New Roman"/>
          <w:sz w:val="28"/>
          <w:szCs w:val="28"/>
        </w:rPr>
        <w:t xml:space="preserve"> </w:t>
      </w:r>
    </w:p>
    <w:p w14:paraId="00C18F5F" w14:textId="77777777" w:rsidR="002067CE" w:rsidRPr="00267F03" w:rsidRDefault="002067CE" w:rsidP="00587D2B">
      <w:pPr>
        <w:tabs>
          <w:tab w:val="left" w:pos="1170"/>
          <w:tab w:val="left" w:pos="3780"/>
          <w:tab w:val="left" w:pos="3870"/>
        </w:tabs>
        <w:spacing w:before="120" w:after="120" w:line="360" w:lineRule="auto"/>
        <w:ind w:left="720"/>
        <w:rPr>
          <w:rFonts w:cs="Times New Roman"/>
          <w:szCs w:val="26"/>
        </w:rPr>
      </w:pPr>
      <w:r w:rsidRPr="00267F03">
        <w:rPr>
          <w:rFonts w:cs="Times New Roman"/>
          <w:szCs w:val="26"/>
        </w:rPr>
        <w:t>Chức năng đăng ký tài khoản:</w:t>
      </w:r>
    </w:p>
    <w:p w14:paraId="1CA5E610" w14:textId="295753CB" w:rsidR="002067CE" w:rsidRPr="00267F03" w:rsidRDefault="002067CE" w:rsidP="00587D2B">
      <w:pPr>
        <w:tabs>
          <w:tab w:val="left" w:pos="1170"/>
          <w:tab w:val="left" w:pos="3780"/>
          <w:tab w:val="left" w:pos="3870"/>
        </w:tabs>
        <w:spacing w:before="120" w:after="120" w:line="360" w:lineRule="auto"/>
        <w:ind w:left="720"/>
        <w:rPr>
          <w:rFonts w:cs="Times New Roman"/>
          <w:szCs w:val="26"/>
        </w:rPr>
      </w:pPr>
      <w:r w:rsidRPr="00267F03">
        <w:rPr>
          <w:rFonts w:cs="Times New Roman"/>
          <w:szCs w:val="26"/>
        </w:rPr>
        <w:t>Chức các trường nhập thông tin bao gồm, mã sinh viên, tên sinh viên,</w:t>
      </w:r>
      <w:r w:rsidR="00673C81" w:rsidRPr="00267F03">
        <w:rPr>
          <w:rFonts w:cs="Times New Roman"/>
          <w:szCs w:val="26"/>
        </w:rPr>
        <w:t xml:space="preserve"> </w:t>
      </w:r>
      <w:r w:rsidRPr="00267F03">
        <w:rPr>
          <w:rFonts w:cs="Times New Roman"/>
          <w:szCs w:val="26"/>
        </w:rPr>
        <w:t>email, số điện thoại, ngày sinh, password. Tự động đăng nhập người dùng sau khi họ hoàn tất quá trình đăng ký.</w:t>
      </w:r>
    </w:p>
    <w:p w14:paraId="2377B048" w14:textId="627F3059" w:rsidR="002067CE" w:rsidRPr="00267F03" w:rsidRDefault="00673C81" w:rsidP="00587D2B">
      <w:pPr>
        <w:spacing w:line="360" w:lineRule="auto"/>
        <w:rPr>
          <w:b/>
          <w:bCs/>
          <w:noProof/>
          <w:szCs w:val="26"/>
          <w:lang w:val="en-US"/>
        </w:rPr>
      </w:pPr>
      <w:r w:rsidRPr="00267F03">
        <w:rPr>
          <w:b/>
          <w:bCs/>
          <w:noProof/>
          <w:szCs w:val="26"/>
          <w:lang w:val="en-US"/>
        </w:rPr>
        <w:drawing>
          <wp:inline distT="0" distB="0" distL="0" distR="0" wp14:anchorId="446EB4DA" wp14:editId="23F54384">
            <wp:extent cx="4737100" cy="3056340"/>
            <wp:effectExtent l="0" t="0" r="6350" b="0"/>
            <wp:docPr id="132860497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4975" name="Picture 1" descr="A screenshot of a login page&#10;&#10;AI-generated content may be incorrect."/>
                    <pic:cNvPicPr/>
                  </pic:nvPicPr>
                  <pic:blipFill>
                    <a:blip r:embed="rId22"/>
                    <a:stretch>
                      <a:fillRect/>
                    </a:stretch>
                  </pic:blipFill>
                  <pic:spPr>
                    <a:xfrm>
                      <a:off x="0" y="0"/>
                      <a:ext cx="4756374" cy="3068775"/>
                    </a:xfrm>
                    <a:prstGeom prst="rect">
                      <a:avLst/>
                    </a:prstGeom>
                  </pic:spPr>
                </pic:pic>
              </a:graphicData>
            </a:graphic>
          </wp:inline>
        </w:drawing>
      </w:r>
    </w:p>
    <w:p w14:paraId="0D3B239B" w14:textId="5AAE1DD8" w:rsidR="002067CE" w:rsidRPr="00267F03" w:rsidRDefault="00382773" w:rsidP="0063014C">
      <w:pPr>
        <w:pStyle w:val="hinh"/>
        <w:rPr>
          <w:rFonts w:cs="Times New Roman"/>
          <w:sz w:val="26"/>
          <w:szCs w:val="26"/>
        </w:rPr>
      </w:pPr>
      <w:bookmarkStart w:id="58" w:name="_Toc199715882"/>
      <w:r w:rsidRPr="00267F03">
        <w:rPr>
          <w:rFonts w:cs="Times New Roman"/>
          <w:sz w:val="26"/>
          <w:szCs w:val="26"/>
        </w:rPr>
        <w:t>Hình 3.1: Giao diện đăng ký</w:t>
      </w:r>
      <w:bookmarkEnd w:id="58"/>
    </w:p>
    <w:p w14:paraId="30D1A11D" w14:textId="77777777" w:rsidR="002067CE" w:rsidRPr="00267F03" w:rsidRDefault="002067CE" w:rsidP="00587D2B">
      <w:pPr>
        <w:spacing w:line="360" w:lineRule="auto"/>
        <w:rPr>
          <w:noProof/>
          <w:szCs w:val="26"/>
        </w:rPr>
      </w:pPr>
      <w:r w:rsidRPr="00267F03">
        <w:rPr>
          <w:noProof/>
          <w:szCs w:val="26"/>
        </w:rPr>
        <w:t xml:space="preserve">Chức năng đăng nhập </w:t>
      </w:r>
    </w:p>
    <w:p w14:paraId="751EAB07" w14:textId="314389FE" w:rsidR="002067CE" w:rsidRPr="00267F03" w:rsidRDefault="002067CE" w:rsidP="00587D2B">
      <w:pPr>
        <w:tabs>
          <w:tab w:val="left" w:pos="1170"/>
          <w:tab w:val="left" w:pos="3780"/>
          <w:tab w:val="left" w:pos="3870"/>
        </w:tabs>
        <w:spacing w:before="120" w:after="120" w:line="360" w:lineRule="auto"/>
        <w:ind w:left="720"/>
        <w:rPr>
          <w:rFonts w:cs="Times New Roman"/>
          <w:szCs w:val="26"/>
        </w:rPr>
      </w:pPr>
      <w:r w:rsidRPr="00267F03">
        <w:rPr>
          <w:noProof/>
          <w:szCs w:val="26"/>
        </w:rPr>
        <w:t xml:space="preserve">    Các trường nhập bao gồm </w:t>
      </w:r>
      <w:r w:rsidR="00B123F5" w:rsidRPr="00267F03">
        <w:rPr>
          <w:noProof/>
          <w:szCs w:val="26"/>
        </w:rPr>
        <w:t>mã sinh viên</w:t>
      </w:r>
      <w:r w:rsidRPr="00267F03">
        <w:rPr>
          <w:noProof/>
          <w:szCs w:val="26"/>
        </w:rPr>
        <w:t>,</w:t>
      </w:r>
      <w:r w:rsidR="00106094" w:rsidRPr="00267F03">
        <w:rPr>
          <w:noProof/>
          <w:szCs w:val="26"/>
        </w:rPr>
        <w:t xml:space="preserve"> </w:t>
      </w:r>
      <w:r w:rsidRPr="00267F03">
        <w:rPr>
          <w:noProof/>
          <w:szCs w:val="26"/>
        </w:rPr>
        <w:t xml:space="preserve">password. </w:t>
      </w:r>
      <w:r w:rsidRPr="00267F03">
        <w:rPr>
          <w:rFonts w:cs="Times New Roman"/>
          <w:szCs w:val="26"/>
        </w:rPr>
        <w:t xml:space="preserve">Kiểm tra tính hợp lệ của thông tin đăng nhập (Student </w:t>
      </w:r>
      <w:r w:rsidR="00106094" w:rsidRPr="00267F03">
        <w:rPr>
          <w:rFonts w:cs="Times New Roman"/>
          <w:szCs w:val="26"/>
        </w:rPr>
        <w:t xml:space="preserve">or admin </w:t>
      </w:r>
      <w:r w:rsidRPr="00267F03">
        <w:rPr>
          <w:rFonts w:cs="Times New Roman"/>
          <w:szCs w:val="26"/>
        </w:rPr>
        <w:t>và mật khẩu). Hiển thị thông tin người dùng sau khi đăng nhập, bao gồm tên và các tính năng cá nhân khác.</w:t>
      </w:r>
    </w:p>
    <w:p w14:paraId="34940F0C" w14:textId="77777777" w:rsidR="002067CE" w:rsidRPr="00267F03" w:rsidRDefault="002067CE" w:rsidP="00587D2B">
      <w:pPr>
        <w:tabs>
          <w:tab w:val="left" w:pos="1170"/>
          <w:tab w:val="left" w:pos="3780"/>
          <w:tab w:val="left" w:pos="3870"/>
        </w:tabs>
        <w:spacing w:before="120" w:after="120" w:line="360" w:lineRule="auto"/>
        <w:ind w:left="720"/>
        <w:rPr>
          <w:rFonts w:cs="Times New Roman"/>
          <w:szCs w:val="26"/>
          <w:lang w:val="en-US"/>
        </w:rPr>
      </w:pPr>
      <w:r w:rsidRPr="00267F03">
        <w:rPr>
          <w:rFonts w:cs="Times New Roman"/>
          <w:szCs w:val="26"/>
        </w:rPr>
        <w:t xml:space="preserve">Giao diện đăng nhập </w:t>
      </w:r>
    </w:p>
    <w:p w14:paraId="659F7CB6" w14:textId="032992F0" w:rsidR="002067CE" w:rsidRPr="00267F03" w:rsidRDefault="00B123F5" w:rsidP="00191A2D">
      <w:pPr>
        <w:tabs>
          <w:tab w:val="left" w:pos="1170"/>
          <w:tab w:val="left" w:pos="3780"/>
          <w:tab w:val="left" w:pos="3870"/>
        </w:tabs>
        <w:spacing w:before="120" w:after="120" w:line="360" w:lineRule="auto"/>
        <w:ind w:left="720" w:firstLine="0"/>
        <w:rPr>
          <w:rFonts w:cs="Times New Roman"/>
          <w:szCs w:val="26"/>
        </w:rPr>
      </w:pPr>
      <w:r w:rsidRPr="00267F03">
        <w:rPr>
          <w:noProof/>
          <w:szCs w:val="26"/>
        </w:rPr>
        <w:lastRenderedPageBreak/>
        <w:drawing>
          <wp:inline distT="0" distB="0" distL="0" distR="0" wp14:anchorId="509BD7E3" wp14:editId="4D392808">
            <wp:extent cx="4838700" cy="2305103"/>
            <wp:effectExtent l="0" t="0" r="0" b="0"/>
            <wp:docPr id="1424012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2267" name="Picture 1" descr="A screenshot of a computer&#10;&#10;AI-generated content may be incorrect."/>
                    <pic:cNvPicPr/>
                  </pic:nvPicPr>
                  <pic:blipFill>
                    <a:blip r:embed="rId23"/>
                    <a:stretch>
                      <a:fillRect/>
                    </a:stretch>
                  </pic:blipFill>
                  <pic:spPr>
                    <a:xfrm>
                      <a:off x="0" y="0"/>
                      <a:ext cx="4844769" cy="2307994"/>
                    </a:xfrm>
                    <a:prstGeom prst="rect">
                      <a:avLst/>
                    </a:prstGeom>
                  </pic:spPr>
                </pic:pic>
              </a:graphicData>
            </a:graphic>
          </wp:inline>
        </w:drawing>
      </w:r>
    </w:p>
    <w:p w14:paraId="328050AC" w14:textId="38E9855E" w:rsidR="002067CE" w:rsidRPr="00267F03" w:rsidRDefault="00382773" w:rsidP="009550D7">
      <w:pPr>
        <w:pStyle w:val="hinh"/>
        <w:rPr>
          <w:rFonts w:cs="Times New Roman"/>
          <w:szCs w:val="26"/>
        </w:rPr>
      </w:pPr>
      <w:bookmarkStart w:id="59" w:name="_Toc199715883"/>
      <w:r w:rsidRPr="00267F03">
        <w:rPr>
          <w:rFonts w:cs="Times New Roman"/>
          <w:szCs w:val="26"/>
        </w:rPr>
        <w:t>Hình 3.2: Giao diện đăng nhập</w:t>
      </w:r>
      <w:bookmarkEnd w:id="59"/>
    </w:p>
    <w:p w14:paraId="7FA3A84D" w14:textId="77777777" w:rsidR="002067CE" w:rsidRPr="00267F03" w:rsidRDefault="002067CE" w:rsidP="00A808AD">
      <w:pPr>
        <w:pStyle w:val="Heading2"/>
        <w:spacing w:before="0" w:after="0" w:line="360" w:lineRule="auto"/>
        <w:ind w:firstLine="0"/>
        <w:rPr>
          <w:rFonts w:ascii="Times New Roman" w:hAnsi="Times New Roman" w:cs="Times New Roman"/>
          <w:b/>
          <w:bCs/>
          <w:color w:val="auto"/>
          <w:sz w:val="26"/>
          <w:szCs w:val="26"/>
        </w:rPr>
      </w:pPr>
      <w:bookmarkStart w:id="60" w:name="_Toc185065462"/>
      <w:bookmarkStart w:id="61" w:name="_Toc199716170"/>
      <w:r w:rsidRPr="00267F03">
        <w:rPr>
          <w:rFonts w:ascii="Times New Roman" w:hAnsi="Times New Roman" w:cs="Times New Roman"/>
          <w:b/>
          <w:bCs/>
          <w:color w:val="auto"/>
          <w:sz w:val="26"/>
          <w:szCs w:val="26"/>
        </w:rPr>
        <w:t>3.2 Giao Diện Trang Chủ</w:t>
      </w:r>
      <w:bookmarkEnd w:id="60"/>
      <w:bookmarkEnd w:id="61"/>
      <w:r w:rsidRPr="00267F03">
        <w:rPr>
          <w:rFonts w:ascii="Times New Roman" w:hAnsi="Times New Roman" w:cs="Times New Roman"/>
          <w:b/>
          <w:bCs/>
          <w:color w:val="auto"/>
          <w:sz w:val="26"/>
          <w:szCs w:val="26"/>
        </w:rPr>
        <w:t xml:space="preserve"> </w:t>
      </w:r>
    </w:p>
    <w:p w14:paraId="447C9FAA" w14:textId="77777777" w:rsidR="002067CE" w:rsidRPr="00267F03" w:rsidRDefault="002067CE" w:rsidP="00A808AD">
      <w:pPr>
        <w:pStyle w:val="NormalWeb"/>
        <w:spacing w:before="0" w:beforeAutospacing="0" w:after="0" w:afterAutospacing="0" w:line="360" w:lineRule="auto"/>
        <w:ind w:firstLine="720"/>
        <w:jc w:val="both"/>
        <w:rPr>
          <w:sz w:val="26"/>
          <w:szCs w:val="26"/>
          <w:lang w:val="vi-VN"/>
        </w:rPr>
      </w:pPr>
      <w:r w:rsidRPr="00267F03">
        <w:rPr>
          <w:sz w:val="26"/>
          <w:szCs w:val="26"/>
          <w:lang w:val="vi-VN"/>
        </w:rPr>
        <w:t>Trang chủ của CLB Tin học có các header với logo phần giới thiệu ngắn về CLB, thông tin sự kiện và hoạt động nổi bật, bài viết chia sẻ kiến thức, giới thiệu thành viên tiêu biểu, form đăng ký tham gia và footer với thông tin liên hệ, mạng xã hội. Giao diện thiết kế hiện đại, thân thiện và nhấn mạnh đam mê công nghệ.</w:t>
      </w:r>
    </w:p>
    <w:p w14:paraId="7C0602D0" w14:textId="77777777" w:rsidR="002067CE" w:rsidRPr="00267F03" w:rsidRDefault="002067CE" w:rsidP="00587D2B">
      <w:pPr>
        <w:spacing w:line="360" w:lineRule="auto"/>
        <w:rPr>
          <w:szCs w:val="26"/>
        </w:rPr>
      </w:pPr>
    </w:p>
    <w:p w14:paraId="0DA6DF66" w14:textId="5867E6E2" w:rsidR="002067CE" w:rsidRPr="00267F03" w:rsidRDefault="007B6910" w:rsidP="00587D2B">
      <w:pPr>
        <w:spacing w:line="360" w:lineRule="auto"/>
        <w:rPr>
          <w:rFonts w:cs="Times New Roman"/>
          <w:szCs w:val="26"/>
        </w:rPr>
      </w:pPr>
      <w:r w:rsidRPr="00267F03">
        <w:rPr>
          <w:rFonts w:cs="Times New Roman"/>
          <w:noProof/>
          <w:szCs w:val="26"/>
        </w:rPr>
        <w:drawing>
          <wp:inline distT="0" distB="0" distL="0" distR="0" wp14:anchorId="251160FE" wp14:editId="38C74422">
            <wp:extent cx="4572000" cy="2110154"/>
            <wp:effectExtent l="0" t="0" r="0" b="4445"/>
            <wp:docPr id="1783352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2222" name="Picture 1" descr="A screenshot of a computer&#10;&#10;AI-generated content may be incorrect."/>
                    <pic:cNvPicPr/>
                  </pic:nvPicPr>
                  <pic:blipFill>
                    <a:blip r:embed="rId24"/>
                    <a:stretch>
                      <a:fillRect/>
                    </a:stretch>
                  </pic:blipFill>
                  <pic:spPr>
                    <a:xfrm>
                      <a:off x="0" y="0"/>
                      <a:ext cx="4590003" cy="2118463"/>
                    </a:xfrm>
                    <a:prstGeom prst="rect">
                      <a:avLst/>
                    </a:prstGeom>
                  </pic:spPr>
                </pic:pic>
              </a:graphicData>
            </a:graphic>
          </wp:inline>
        </w:drawing>
      </w:r>
    </w:p>
    <w:p w14:paraId="55D50D04" w14:textId="223AD362" w:rsidR="002067CE" w:rsidRPr="00267F03" w:rsidRDefault="00382773" w:rsidP="009550D7">
      <w:pPr>
        <w:pStyle w:val="hinh"/>
        <w:rPr>
          <w:rFonts w:cs="Times New Roman"/>
          <w:szCs w:val="26"/>
        </w:rPr>
      </w:pPr>
      <w:bookmarkStart w:id="62" w:name="_Toc199715884"/>
      <w:r w:rsidRPr="00267F03">
        <w:rPr>
          <w:rFonts w:cs="Times New Roman"/>
          <w:szCs w:val="26"/>
        </w:rPr>
        <w:t>Hình 3.3: Giao diện Home</w:t>
      </w:r>
      <w:bookmarkEnd w:id="62"/>
    </w:p>
    <w:p w14:paraId="52B30AF9" w14:textId="611213ED" w:rsidR="002067CE" w:rsidRPr="00267F03" w:rsidRDefault="002067CE" w:rsidP="00382773">
      <w:pPr>
        <w:pStyle w:val="Heading2"/>
        <w:spacing w:line="360" w:lineRule="auto"/>
        <w:ind w:firstLine="0"/>
        <w:rPr>
          <w:rFonts w:ascii="Times New Roman" w:hAnsi="Times New Roman" w:cs="Times New Roman"/>
          <w:b/>
          <w:color w:val="auto"/>
          <w:sz w:val="26"/>
          <w:szCs w:val="26"/>
        </w:rPr>
      </w:pPr>
      <w:bookmarkStart w:id="63" w:name="_Toc199716171"/>
      <w:r w:rsidRPr="00267F03">
        <w:rPr>
          <w:rFonts w:ascii="Times New Roman" w:hAnsi="Times New Roman" w:cs="Times New Roman"/>
          <w:b/>
          <w:bCs/>
          <w:color w:val="auto"/>
          <w:sz w:val="26"/>
          <w:szCs w:val="26"/>
        </w:rPr>
        <w:t>3.3 Giao Diện Khóa học</w:t>
      </w:r>
      <w:bookmarkEnd w:id="63"/>
      <w:r w:rsidRPr="00267F03">
        <w:rPr>
          <w:rFonts w:ascii="Times New Roman" w:hAnsi="Times New Roman" w:cs="Times New Roman"/>
          <w:b/>
          <w:bCs/>
          <w:color w:val="auto"/>
          <w:sz w:val="26"/>
          <w:szCs w:val="26"/>
        </w:rPr>
        <w:t xml:space="preserve"> </w:t>
      </w:r>
    </w:p>
    <w:p w14:paraId="79B36A04" w14:textId="3561FCFE" w:rsidR="000E4254" w:rsidRPr="00267F03" w:rsidRDefault="000E4254" w:rsidP="000E4254">
      <w:pPr>
        <w:spacing w:line="360" w:lineRule="auto"/>
        <w:rPr>
          <w:rFonts w:cs="Times New Roman"/>
          <w:szCs w:val="26"/>
        </w:rPr>
      </w:pPr>
      <w:r w:rsidRPr="00267F03">
        <w:rPr>
          <w:rFonts w:cs="Times New Roman"/>
          <w:szCs w:val="26"/>
        </w:rPr>
        <w:t>Giao diện "Danh sách khóa học" được thiết kế dành cho admin với mục tiêu quản lý toàn diện các khóa</w:t>
      </w:r>
      <w:r w:rsidR="00D9105A" w:rsidRPr="00267F03">
        <w:rPr>
          <w:rFonts w:cs="Times New Roman"/>
          <w:szCs w:val="26"/>
        </w:rPr>
        <w:t xml:space="preserve">. </w:t>
      </w:r>
      <w:r w:rsidRPr="00267F03">
        <w:rPr>
          <w:rFonts w:cs="Times New Roman"/>
          <w:szCs w:val="26"/>
        </w:rPr>
        <w:t>Phần chính hiển thị danh sách các khóa học (</w:t>
      </w:r>
      <w:r w:rsidR="005E4FDC" w:rsidRPr="00267F03">
        <w:rPr>
          <w:rFonts w:cs="Times New Roman"/>
          <w:szCs w:val="26"/>
        </w:rPr>
        <w:t xml:space="preserve"> </w:t>
      </w:r>
      <w:r w:rsidRPr="00267F03">
        <w:rPr>
          <w:rFonts w:cs="Times New Roman"/>
          <w:szCs w:val="26"/>
        </w:rPr>
        <w:t xml:space="preserve">Java, Python, C++, </w:t>
      </w:r>
      <w:r w:rsidR="008A28D0" w:rsidRPr="00267F03">
        <w:rPr>
          <w:rFonts w:cs="Times New Roman"/>
          <w:szCs w:val="26"/>
        </w:rPr>
        <w:t xml:space="preserve">JavaScript,... </w:t>
      </w:r>
      <w:r w:rsidRPr="00267F03">
        <w:rPr>
          <w:rFonts w:cs="Times New Roman"/>
          <w:szCs w:val="26"/>
        </w:rPr>
        <w:t xml:space="preserve">) trong các khung riêng biệt, mỗi khung chứa logo đặc trưng, mô tả ngắn (ví </w:t>
      </w:r>
      <w:r w:rsidRPr="00267F03">
        <w:rPr>
          <w:rFonts w:cs="Times New Roman"/>
          <w:szCs w:val="26"/>
        </w:rPr>
        <w:lastRenderedPageBreak/>
        <w:t xml:space="preserve">dụ: "Khóa học lập trình Java cơ bản dành cho người mới"), ngày bắt đầu, và ngày kết thúc (ví dụ: Java bắt đầu 1/1/2024 và kết thúc 1/6/2024). Admin có thể sử dụng ô "Tìm kiếm khóa học..." để tìm kiếm nhanh, và nút "Thêm khóa học" để mở </w:t>
      </w:r>
      <w:r w:rsidR="004852D0" w:rsidRPr="00267F03">
        <w:rPr>
          <w:rFonts w:cs="Times New Roman"/>
          <w:szCs w:val="26"/>
        </w:rPr>
        <w:t>bảng</w:t>
      </w:r>
      <w:r w:rsidRPr="00267F03">
        <w:rPr>
          <w:rFonts w:cs="Times New Roman"/>
          <w:szCs w:val="26"/>
        </w:rPr>
        <w:t xml:space="preserve"> thêm khóa học mới, liên kết với bảng khoahoc trong cơ sở dữ liệu. Mỗi khung khóa học </w:t>
      </w:r>
      <w:r w:rsidR="004852D0" w:rsidRPr="00267F03">
        <w:rPr>
          <w:rFonts w:cs="Times New Roman"/>
          <w:szCs w:val="26"/>
        </w:rPr>
        <w:t>có</w:t>
      </w:r>
      <w:r w:rsidRPr="00267F03">
        <w:rPr>
          <w:rFonts w:cs="Times New Roman"/>
          <w:szCs w:val="26"/>
        </w:rPr>
        <w:t xml:space="preserve"> các nút "Chi tiết", "Sửa", và "Xóa", cho phép admin xem thông tin chi tiết, chỉnh sửa thông tin, hoặc xóa khóa học. </w:t>
      </w:r>
    </w:p>
    <w:p w14:paraId="04201327" w14:textId="0EF7C8B7" w:rsidR="002067CE" w:rsidRPr="00267F03" w:rsidRDefault="009D331E" w:rsidP="004852D0">
      <w:pPr>
        <w:spacing w:line="360" w:lineRule="auto"/>
        <w:ind w:firstLine="0"/>
        <w:rPr>
          <w:rFonts w:cs="Times New Roman"/>
          <w:szCs w:val="26"/>
          <w:lang w:val="en-US"/>
        </w:rPr>
      </w:pPr>
      <w:r w:rsidRPr="00267F03">
        <w:rPr>
          <w:rFonts w:cs="Times New Roman"/>
          <w:noProof/>
          <w:szCs w:val="26"/>
          <w:lang w:val="en-US"/>
        </w:rPr>
        <w:drawing>
          <wp:inline distT="0" distB="0" distL="0" distR="0" wp14:anchorId="52DBD1D9" wp14:editId="6BEC7E78">
            <wp:extent cx="5943600" cy="2791460"/>
            <wp:effectExtent l="0" t="0" r="0" b="8890"/>
            <wp:docPr id="44166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68270" name="Picture 1" descr="A screenshot of a computer&#10;&#10;AI-generated content may be incorrect."/>
                    <pic:cNvPicPr/>
                  </pic:nvPicPr>
                  <pic:blipFill>
                    <a:blip r:embed="rId25"/>
                    <a:stretch>
                      <a:fillRect/>
                    </a:stretch>
                  </pic:blipFill>
                  <pic:spPr>
                    <a:xfrm>
                      <a:off x="0" y="0"/>
                      <a:ext cx="5943600" cy="2791460"/>
                    </a:xfrm>
                    <a:prstGeom prst="rect">
                      <a:avLst/>
                    </a:prstGeom>
                  </pic:spPr>
                </pic:pic>
              </a:graphicData>
            </a:graphic>
          </wp:inline>
        </w:drawing>
      </w:r>
    </w:p>
    <w:p w14:paraId="497D9854" w14:textId="5BFF4E5F" w:rsidR="002067CE" w:rsidRPr="00267F03" w:rsidRDefault="00382773" w:rsidP="009550D7">
      <w:pPr>
        <w:pStyle w:val="hinh"/>
        <w:rPr>
          <w:rFonts w:cs="Times New Roman"/>
          <w:szCs w:val="26"/>
        </w:rPr>
      </w:pPr>
      <w:bookmarkStart w:id="64" w:name="_Toc199715885"/>
      <w:r w:rsidRPr="00267F03">
        <w:rPr>
          <w:rFonts w:cs="Times New Roman"/>
          <w:szCs w:val="26"/>
        </w:rPr>
        <w:t>Hình 3.4: Giao diện khóa học</w:t>
      </w:r>
      <w:r w:rsidR="004F64E0" w:rsidRPr="00267F03">
        <w:rPr>
          <w:rFonts w:cs="Times New Roman"/>
          <w:szCs w:val="26"/>
        </w:rPr>
        <w:t xml:space="preserve"> admin</w:t>
      </w:r>
      <w:bookmarkEnd w:id="64"/>
    </w:p>
    <w:p w14:paraId="516F0064" w14:textId="0B337A2A" w:rsidR="005C0825" w:rsidRPr="00267F03" w:rsidRDefault="00F962D0" w:rsidP="004F22F9">
      <w:pPr>
        <w:spacing w:line="360" w:lineRule="auto"/>
        <w:ind w:firstLine="567"/>
        <w:rPr>
          <w:rFonts w:cs="Times New Roman"/>
          <w:szCs w:val="26"/>
        </w:rPr>
      </w:pPr>
      <w:r w:rsidRPr="00267F03">
        <w:rPr>
          <w:rFonts w:cs="Times New Roman"/>
          <w:szCs w:val="26"/>
        </w:rPr>
        <w:t xml:space="preserve">Đối với user, giao diện "Danh sách khóa học" sẽ có sự khác biệt về chức năng và quyền truy cập. </w:t>
      </w:r>
      <w:r w:rsidR="00EF21B0" w:rsidRPr="00267F03">
        <w:rPr>
          <w:rFonts w:cs="Times New Roman"/>
          <w:szCs w:val="26"/>
        </w:rPr>
        <w:t>User</w:t>
      </w:r>
      <w:r w:rsidRPr="00267F03">
        <w:rPr>
          <w:rFonts w:cs="Times New Roman"/>
          <w:szCs w:val="26"/>
        </w:rPr>
        <w:t xml:space="preserve"> chỉ xem danh sách khóa học mà không có quyền </w:t>
      </w:r>
      <w:r w:rsidR="00EF21B0" w:rsidRPr="00267F03">
        <w:rPr>
          <w:rFonts w:cs="Times New Roman"/>
          <w:szCs w:val="26"/>
        </w:rPr>
        <w:t xml:space="preserve">thêm, </w:t>
      </w:r>
      <w:r w:rsidRPr="00267F03">
        <w:rPr>
          <w:rFonts w:cs="Times New Roman"/>
          <w:szCs w:val="26"/>
        </w:rPr>
        <w:t xml:space="preserve">chỉnh sửa hoặc xóa. Các khung khóa học (Java, Python, C++, </w:t>
      </w:r>
      <w:r w:rsidR="00EF21B0" w:rsidRPr="00267F03">
        <w:rPr>
          <w:rFonts w:cs="Times New Roman"/>
          <w:szCs w:val="26"/>
        </w:rPr>
        <w:t>JavaScript,...</w:t>
      </w:r>
      <w:r w:rsidRPr="00267F03">
        <w:rPr>
          <w:rFonts w:cs="Times New Roman"/>
          <w:szCs w:val="26"/>
        </w:rPr>
        <w:t xml:space="preserve">) vẫn hiển thị với logo, mô tả ngắn, ngày bắt đầu, và ngày kết thúc, nhưng các nút </w:t>
      </w:r>
      <w:r w:rsidR="001F196B" w:rsidRPr="00267F03">
        <w:rPr>
          <w:rFonts w:cs="Times New Roman"/>
          <w:szCs w:val="26"/>
        </w:rPr>
        <w:t xml:space="preserve">"Thêm khóa học" , </w:t>
      </w:r>
      <w:r w:rsidRPr="00267F03">
        <w:rPr>
          <w:rFonts w:cs="Times New Roman"/>
          <w:szCs w:val="26"/>
        </w:rPr>
        <w:t>"Sửa" và "Xóa" có thể bị ẩn hoặc vô hiệu hóa để hạn chế quyền truy cập. User có thể sử dụng ô "Tìm kiếm khóa học..." để tìm kiếm khóa học phù hợp. Nút "Chi tiết" vẫn hoạt động, cho phép user xem thông tin chi tiết về khóa học</w:t>
      </w:r>
      <w:r w:rsidR="004F22F9" w:rsidRPr="00267F03">
        <w:rPr>
          <w:rFonts w:cs="Times New Roman"/>
          <w:szCs w:val="26"/>
        </w:rPr>
        <w:t xml:space="preserve"> </w:t>
      </w:r>
      <w:r w:rsidRPr="00267F03">
        <w:rPr>
          <w:rFonts w:cs="Times New Roman"/>
          <w:szCs w:val="26"/>
        </w:rPr>
        <w:t xml:space="preserve">chẳng hạn như lịch học hoặc yêu cầu tham gia. </w:t>
      </w:r>
    </w:p>
    <w:p w14:paraId="7C164E41" w14:textId="199A29E9" w:rsidR="004852D0" w:rsidRPr="00267F03" w:rsidRDefault="005C0825" w:rsidP="004852D0">
      <w:pPr>
        <w:spacing w:line="360" w:lineRule="auto"/>
        <w:ind w:firstLine="0"/>
        <w:rPr>
          <w:rFonts w:cs="Times New Roman"/>
          <w:szCs w:val="26"/>
        </w:rPr>
      </w:pPr>
      <w:r w:rsidRPr="00267F03">
        <w:rPr>
          <w:noProof/>
          <w:szCs w:val="26"/>
        </w:rPr>
        <w:lastRenderedPageBreak/>
        <w:drawing>
          <wp:inline distT="0" distB="0" distL="0" distR="0" wp14:anchorId="4A469986" wp14:editId="7C413B1F">
            <wp:extent cx="5943600" cy="2667000"/>
            <wp:effectExtent l="0" t="0" r="0" b="0"/>
            <wp:docPr id="1015916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684" name="Picture 1" descr="A screenshot of a computer program&#10;&#10;AI-generated content may be incorrect."/>
                    <pic:cNvPicPr/>
                  </pic:nvPicPr>
                  <pic:blipFill>
                    <a:blip r:embed="rId26"/>
                    <a:stretch>
                      <a:fillRect/>
                    </a:stretch>
                  </pic:blipFill>
                  <pic:spPr>
                    <a:xfrm>
                      <a:off x="0" y="0"/>
                      <a:ext cx="5943803" cy="2667091"/>
                    </a:xfrm>
                    <a:prstGeom prst="rect">
                      <a:avLst/>
                    </a:prstGeom>
                  </pic:spPr>
                </pic:pic>
              </a:graphicData>
            </a:graphic>
          </wp:inline>
        </w:drawing>
      </w:r>
    </w:p>
    <w:p w14:paraId="4D195BFA" w14:textId="462BFAB7" w:rsidR="00777784" w:rsidRPr="00267F03" w:rsidRDefault="00777784" w:rsidP="009550D7">
      <w:pPr>
        <w:pStyle w:val="hinh"/>
        <w:rPr>
          <w:rFonts w:cs="Times New Roman"/>
          <w:szCs w:val="26"/>
        </w:rPr>
      </w:pPr>
      <w:bookmarkStart w:id="65" w:name="_Toc199715886"/>
      <w:r w:rsidRPr="00267F03">
        <w:rPr>
          <w:rFonts w:cs="Times New Roman"/>
          <w:szCs w:val="26"/>
        </w:rPr>
        <w:t>Hình 3.5: Giao diện khóa học user</w:t>
      </w:r>
      <w:bookmarkEnd w:id="65"/>
    </w:p>
    <w:p w14:paraId="3BDC7525" w14:textId="5D939250" w:rsidR="00C30BEC" w:rsidRPr="00267F03" w:rsidRDefault="00117FD2" w:rsidP="00375707">
      <w:pPr>
        <w:spacing w:line="360" w:lineRule="auto"/>
        <w:ind w:firstLine="0"/>
        <w:outlineLvl w:val="1"/>
        <w:rPr>
          <w:rFonts w:cs="Times New Roman"/>
          <w:b/>
          <w:bCs/>
          <w:szCs w:val="26"/>
        </w:rPr>
      </w:pPr>
      <w:bookmarkStart w:id="66" w:name="_Toc199716172"/>
      <w:r w:rsidRPr="00267F03">
        <w:rPr>
          <w:rFonts w:cs="Times New Roman"/>
          <w:b/>
          <w:bCs/>
          <w:szCs w:val="26"/>
        </w:rPr>
        <w:t>3.4 Thêm</w:t>
      </w:r>
      <w:r w:rsidR="006D51AD" w:rsidRPr="00267F03">
        <w:rPr>
          <w:rFonts w:cs="Times New Roman"/>
          <w:b/>
          <w:bCs/>
          <w:szCs w:val="26"/>
        </w:rPr>
        <w:t>,</w:t>
      </w:r>
      <w:r w:rsidR="00C54E18" w:rsidRPr="00267F03">
        <w:rPr>
          <w:rFonts w:cs="Times New Roman"/>
          <w:b/>
          <w:bCs/>
          <w:szCs w:val="26"/>
        </w:rPr>
        <w:t xml:space="preserve"> sửa </w:t>
      </w:r>
      <w:r w:rsidR="006D51AD" w:rsidRPr="00267F03">
        <w:rPr>
          <w:rFonts w:cs="Times New Roman"/>
          <w:b/>
          <w:bCs/>
          <w:szCs w:val="26"/>
        </w:rPr>
        <w:t>và xóa</w:t>
      </w:r>
      <w:r w:rsidR="00C54E18" w:rsidRPr="00267F03">
        <w:rPr>
          <w:rFonts w:cs="Times New Roman"/>
          <w:b/>
          <w:bCs/>
          <w:szCs w:val="26"/>
        </w:rPr>
        <w:t xml:space="preserve"> </w:t>
      </w:r>
      <w:r w:rsidRPr="00267F03">
        <w:rPr>
          <w:rFonts w:cs="Times New Roman"/>
          <w:b/>
          <w:bCs/>
          <w:szCs w:val="26"/>
        </w:rPr>
        <w:t>khóa học</w:t>
      </w:r>
      <w:bookmarkEnd w:id="66"/>
    </w:p>
    <w:p w14:paraId="46B8C0AF" w14:textId="6E85C357" w:rsidR="001F196B" w:rsidRPr="00267F03" w:rsidRDefault="001F196B" w:rsidP="001F196B">
      <w:pPr>
        <w:spacing w:line="360" w:lineRule="auto"/>
        <w:ind w:firstLine="0"/>
        <w:rPr>
          <w:rFonts w:cs="Times New Roman"/>
          <w:b/>
          <w:bCs/>
          <w:szCs w:val="26"/>
        </w:rPr>
      </w:pPr>
      <w:r w:rsidRPr="00267F03">
        <w:rPr>
          <w:rFonts w:cs="Times New Roman"/>
          <w:b/>
          <w:bCs/>
          <w:szCs w:val="26"/>
        </w:rPr>
        <w:t>Thêm khóa học:</w:t>
      </w:r>
    </w:p>
    <w:p w14:paraId="52A66347" w14:textId="3C35AFA4" w:rsidR="00117FD2" w:rsidRPr="00267F03" w:rsidRDefault="00246C31" w:rsidP="00246C31">
      <w:pPr>
        <w:spacing w:line="360" w:lineRule="auto"/>
        <w:ind w:firstLine="0"/>
        <w:jc w:val="center"/>
        <w:rPr>
          <w:rFonts w:cs="Times New Roman"/>
          <w:szCs w:val="26"/>
        </w:rPr>
      </w:pPr>
      <w:r w:rsidRPr="00267F03">
        <w:rPr>
          <w:rFonts w:cs="Times New Roman"/>
          <w:szCs w:val="26"/>
        </w:rPr>
        <w:drawing>
          <wp:inline distT="0" distB="0" distL="0" distR="0" wp14:anchorId="72A00D01" wp14:editId="027F67FD">
            <wp:extent cx="5943600" cy="4539343"/>
            <wp:effectExtent l="0" t="0" r="0" b="0"/>
            <wp:docPr id="184496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8245" name="Picture 1" descr="A screenshot of a computer&#10;&#10;AI-generated content may be incorrect."/>
                    <pic:cNvPicPr/>
                  </pic:nvPicPr>
                  <pic:blipFill>
                    <a:blip r:embed="rId27"/>
                    <a:stretch>
                      <a:fillRect/>
                    </a:stretch>
                  </pic:blipFill>
                  <pic:spPr>
                    <a:xfrm>
                      <a:off x="0" y="0"/>
                      <a:ext cx="5947116" cy="4542028"/>
                    </a:xfrm>
                    <a:prstGeom prst="rect">
                      <a:avLst/>
                    </a:prstGeom>
                  </pic:spPr>
                </pic:pic>
              </a:graphicData>
            </a:graphic>
          </wp:inline>
        </w:drawing>
      </w:r>
    </w:p>
    <w:p w14:paraId="1882F8CE" w14:textId="07C4815D" w:rsidR="00246C31" w:rsidRPr="00267F03" w:rsidRDefault="00246C31" w:rsidP="009550D7">
      <w:pPr>
        <w:pStyle w:val="hinh"/>
        <w:rPr>
          <w:rFonts w:cs="Times New Roman"/>
          <w:szCs w:val="26"/>
        </w:rPr>
      </w:pPr>
      <w:bookmarkStart w:id="67" w:name="_Toc199715887"/>
      <w:r w:rsidRPr="00267F03">
        <w:rPr>
          <w:rFonts w:cs="Times New Roman"/>
          <w:szCs w:val="26"/>
        </w:rPr>
        <w:lastRenderedPageBreak/>
        <w:t>Hình 3.</w:t>
      </w:r>
      <w:r w:rsidR="00BA036D" w:rsidRPr="00267F03">
        <w:rPr>
          <w:rFonts w:cs="Times New Roman"/>
          <w:szCs w:val="26"/>
        </w:rPr>
        <w:t>6</w:t>
      </w:r>
      <w:r w:rsidRPr="00267F03">
        <w:rPr>
          <w:rFonts w:cs="Times New Roman"/>
          <w:szCs w:val="26"/>
        </w:rPr>
        <w:t>: Giao diện thêm khóa học mới</w:t>
      </w:r>
      <w:bookmarkEnd w:id="67"/>
    </w:p>
    <w:p w14:paraId="1EA46765" w14:textId="38A7A0AD" w:rsidR="00A6516C" w:rsidRPr="00267F03" w:rsidRDefault="00A6516C" w:rsidP="00A6516C">
      <w:pPr>
        <w:spacing w:line="360" w:lineRule="auto"/>
        <w:ind w:firstLine="567"/>
        <w:rPr>
          <w:rFonts w:cs="Times New Roman"/>
          <w:szCs w:val="26"/>
        </w:rPr>
      </w:pPr>
      <w:r w:rsidRPr="00267F03">
        <w:rPr>
          <w:rFonts w:cs="Times New Roman"/>
          <w:szCs w:val="26"/>
        </w:rPr>
        <w:t xml:space="preserve">Giao diện "Thêm khóa học mới" được thiết kế để hỗ trợ admin bổ sung thông tin khóa học vào hệ thống một cách nhanh chóng và hiệu quả. Giao diện này hiển thị các trường thông tin cần thiết bao gồm "Tên khóa học", "Mô tả", "Ngày bắt đầu" (định dạng dd/mm/yyyy), và "Ngày kết thúc" (định dạng dd/mm/yyyy), cùng với một trường "Hình ảnh" cho phép admin chọn tệp hình ảnh từ thiết bị. </w:t>
      </w:r>
    </w:p>
    <w:p w14:paraId="31D29753" w14:textId="7EFFDBFE" w:rsidR="00246C31" w:rsidRPr="00267F03" w:rsidRDefault="00A6516C" w:rsidP="00777784">
      <w:pPr>
        <w:spacing w:line="360" w:lineRule="auto"/>
        <w:ind w:firstLine="567"/>
        <w:rPr>
          <w:rFonts w:cs="Times New Roman"/>
          <w:szCs w:val="26"/>
        </w:rPr>
      </w:pPr>
      <w:r w:rsidRPr="00267F03">
        <w:rPr>
          <w:rFonts w:cs="Times New Roman"/>
          <w:szCs w:val="26"/>
        </w:rPr>
        <w:t>Khi admin nhấn nút "Lưu", hệ thống sẽ kiểm tra và lưu dữ liệu vào bảng khoahoc trong cơ sở dữ liệu, bao gồm các cột như TenKhoaHoc, MoTa, NgayBatDau, NgayKetThuc, và image. Chức năng này đảm bảo admin có thể dễ dàng thêm khóa học mới mà không cần rời khỏi giao diện chính, đồng thời hỗ trợ quản lý thông tin khóa học một cách hiệu quả và trực quan.</w:t>
      </w:r>
    </w:p>
    <w:p w14:paraId="31351FEF" w14:textId="6B14027A" w:rsidR="004272AE" w:rsidRPr="00267F03" w:rsidRDefault="004272AE" w:rsidP="004272AE">
      <w:pPr>
        <w:spacing w:line="360" w:lineRule="auto"/>
        <w:ind w:firstLine="0"/>
        <w:rPr>
          <w:rFonts w:cs="Times New Roman"/>
          <w:b/>
          <w:bCs/>
          <w:szCs w:val="26"/>
        </w:rPr>
      </w:pPr>
      <w:r w:rsidRPr="00267F03">
        <w:rPr>
          <w:rFonts w:cs="Times New Roman"/>
          <w:b/>
          <w:bCs/>
          <w:szCs w:val="26"/>
        </w:rPr>
        <w:t>Sửa khóa học:</w:t>
      </w:r>
    </w:p>
    <w:p w14:paraId="6C1671C6" w14:textId="64C5FF7C" w:rsidR="004272AE" w:rsidRPr="00267F03" w:rsidRDefault="003423D2" w:rsidP="004272AE">
      <w:pPr>
        <w:spacing w:line="360" w:lineRule="auto"/>
        <w:ind w:firstLine="0"/>
        <w:rPr>
          <w:rFonts w:cs="Times New Roman"/>
          <w:szCs w:val="26"/>
        </w:rPr>
      </w:pPr>
      <w:r w:rsidRPr="00267F03">
        <w:rPr>
          <w:noProof/>
          <w:szCs w:val="26"/>
        </w:rPr>
        <w:drawing>
          <wp:inline distT="0" distB="0" distL="0" distR="0" wp14:anchorId="1AE72811" wp14:editId="6552D6DF">
            <wp:extent cx="5943600" cy="3509645"/>
            <wp:effectExtent l="0" t="0" r="0" b="0"/>
            <wp:docPr id="1362039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9974" name="Picture 1" descr="A screenshot of a computer&#10;&#10;AI-generated content may be incorrect."/>
                    <pic:cNvPicPr/>
                  </pic:nvPicPr>
                  <pic:blipFill>
                    <a:blip r:embed="rId28"/>
                    <a:stretch>
                      <a:fillRect/>
                    </a:stretch>
                  </pic:blipFill>
                  <pic:spPr>
                    <a:xfrm>
                      <a:off x="0" y="0"/>
                      <a:ext cx="5943600" cy="3509645"/>
                    </a:xfrm>
                    <a:prstGeom prst="rect">
                      <a:avLst/>
                    </a:prstGeom>
                  </pic:spPr>
                </pic:pic>
              </a:graphicData>
            </a:graphic>
          </wp:inline>
        </w:drawing>
      </w:r>
    </w:p>
    <w:p w14:paraId="3B1BDFD9" w14:textId="6E8CA694" w:rsidR="003423D2" w:rsidRPr="00267F03" w:rsidRDefault="00C30A65" w:rsidP="009550D7">
      <w:pPr>
        <w:pStyle w:val="hinh"/>
        <w:rPr>
          <w:rFonts w:cs="Times New Roman"/>
          <w:szCs w:val="26"/>
        </w:rPr>
      </w:pPr>
      <w:bookmarkStart w:id="68" w:name="_Toc199715888"/>
      <w:r w:rsidRPr="00267F03">
        <w:rPr>
          <w:rFonts w:cs="Times New Roman"/>
          <w:szCs w:val="26"/>
        </w:rPr>
        <w:t>Hình 3.</w:t>
      </w:r>
      <w:r w:rsidR="00BA036D" w:rsidRPr="00267F03">
        <w:rPr>
          <w:rFonts w:cs="Times New Roman"/>
          <w:szCs w:val="26"/>
        </w:rPr>
        <w:t>7</w:t>
      </w:r>
      <w:r w:rsidRPr="00267F03">
        <w:rPr>
          <w:rFonts w:cs="Times New Roman"/>
          <w:szCs w:val="26"/>
        </w:rPr>
        <w:t xml:space="preserve">: Giao diện </w:t>
      </w:r>
      <w:r w:rsidR="00793BB4" w:rsidRPr="00267F03">
        <w:rPr>
          <w:rFonts w:cs="Times New Roman"/>
          <w:szCs w:val="26"/>
        </w:rPr>
        <w:t>cập nhật</w:t>
      </w:r>
      <w:r w:rsidRPr="00267F03">
        <w:rPr>
          <w:rFonts w:cs="Times New Roman"/>
          <w:szCs w:val="26"/>
        </w:rPr>
        <w:t xml:space="preserve"> khóa học</w:t>
      </w:r>
      <w:bookmarkEnd w:id="68"/>
    </w:p>
    <w:p w14:paraId="5CCE0B07" w14:textId="1338834B" w:rsidR="003423D2" w:rsidRPr="00267F03" w:rsidRDefault="003423D2" w:rsidP="004272AE">
      <w:pPr>
        <w:spacing w:line="360" w:lineRule="auto"/>
        <w:ind w:firstLine="0"/>
        <w:rPr>
          <w:rFonts w:cs="Times New Roman"/>
          <w:szCs w:val="26"/>
        </w:rPr>
      </w:pPr>
      <w:r w:rsidRPr="00267F03">
        <w:rPr>
          <w:rFonts w:cs="Times New Roman"/>
          <w:szCs w:val="26"/>
        </w:rPr>
        <w:t xml:space="preserve">Giao diện "Sửa khóa học" thiết kế dành cho admin để chỉnh sửa thông tin khóa học, trong trường hợp này là khóa học "Java" với mô tả "Khóa học lập trình Java cơ bản dành cho người mới". </w:t>
      </w:r>
      <w:r w:rsidR="009D0FD7" w:rsidRPr="00267F03">
        <w:rPr>
          <w:rFonts w:cs="Times New Roman"/>
          <w:szCs w:val="26"/>
        </w:rPr>
        <w:t>H</w:t>
      </w:r>
      <w:r w:rsidRPr="00267F03">
        <w:rPr>
          <w:rFonts w:cs="Times New Roman"/>
          <w:szCs w:val="26"/>
        </w:rPr>
        <w:t xml:space="preserve">iển thị các trường thông tin như "Tên khóa học" (đã điền là "Java"), "Mô tả" </w:t>
      </w:r>
      <w:r w:rsidRPr="00267F03">
        <w:rPr>
          <w:rFonts w:cs="Times New Roman"/>
          <w:szCs w:val="26"/>
        </w:rPr>
        <w:lastRenderedPageBreak/>
        <w:t>(đã điền nội dung trên), "Ngày bắt đầu" (01/01/2024), "Ngày kết thúc" (01/06/2024), và "Hình ảnh" (chưa có tệp được chọn, với nút "Chọn tệp" để upload). Các trường được bố trí rõ ràng với placeholder định dạng ngày (dd/mm/yyyy), giúp admin cập nhật thông tin chính xác. Hai nút chức năng "Hủy"  để đóng mà không lưu thay đổi và "Cập nhật" để lưu các chỉnh sửa vào bảng khoahoc trong cơ sở dữ liệu, liên kết với các cột như TenKhoaHoc, MoTa, NgayBatDau, NgayKetThuc, và image, đảm bảo admin có thể quản lý và cập nhật thông tin khóa học một cách hiệu quả.</w:t>
      </w:r>
    </w:p>
    <w:p w14:paraId="0DA64F4B" w14:textId="1E72DC7E" w:rsidR="0093524A" w:rsidRPr="00267F03" w:rsidRDefault="006D51AD" w:rsidP="004272AE">
      <w:pPr>
        <w:spacing w:line="360" w:lineRule="auto"/>
        <w:ind w:firstLine="0"/>
        <w:rPr>
          <w:rFonts w:cs="Times New Roman"/>
          <w:b/>
          <w:szCs w:val="26"/>
        </w:rPr>
      </w:pPr>
      <w:r w:rsidRPr="00267F03">
        <w:rPr>
          <w:rFonts w:cs="Times New Roman"/>
          <w:b/>
          <w:bCs/>
          <w:szCs w:val="26"/>
        </w:rPr>
        <w:t>Xóa khóa học:</w:t>
      </w:r>
    </w:p>
    <w:p w14:paraId="7F7EB7F3" w14:textId="0D7035A7" w:rsidR="006D51AD" w:rsidRPr="00267F03" w:rsidRDefault="00B1005D" w:rsidP="004272AE">
      <w:pPr>
        <w:spacing w:line="360" w:lineRule="auto"/>
        <w:ind w:firstLine="0"/>
        <w:rPr>
          <w:rFonts w:cs="Times New Roman"/>
          <w:szCs w:val="26"/>
        </w:rPr>
      </w:pPr>
      <w:r w:rsidRPr="00267F03">
        <w:rPr>
          <w:noProof/>
          <w:szCs w:val="26"/>
        </w:rPr>
        <w:drawing>
          <wp:inline distT="0" distB="0" distL="0" distR="0" wp14:anchorId="24C709D5" wp14:editId="05067DD0">
            <wp:extent cx="5943600" cy="2373630"/>
            <wp:effectExtent l="0" t="0" r="0" b="7620"/>
            <wp:docPr id="85524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528" name="Picture 1" descr="A screenshot of a computer&#10;&#10;AI-generated content may be incorrect."/>
                    <pic:cNvPicPr/>
                  </pic:nvPicPr>
                  <pic:blipFill>
                    <a:blip r:embed="rId29"/>
                    <a:stretch>
                      <a:fillRect/>
                    </a:stretch>
                  </pic:blipFill>
                  <pic:spPr>
                    <a:xfrm>
                      <a:off x="0" y="0"/>
                      <a:ext cx="5943600" cy="2373630"/>
                    </a:xfrm>
                    <a:prstGeom prst="rect">
                      <a:avLst/>
                    </a:prstGeom>
                  </pic:spPr>
                </pic:pic>
              </a:graphicData>
            </a:graphic>
          </wp:inline>
        </w:drawing>
      </w:r>
    </w:p>
    <w:p w14:paraId="67B6400B" w14:textId="2CDDBAE4" w:rsidR="00793BB4" w:rsidRPr="00267F03" w:rsidRDefault="00793BB4" w:rsidP="009550D7">
      <w:pPr>
        <w:pStyle w:val="hinh"/>
        <w:rPr>
          <w:rFonts w:cs="Times New Roman"/>
          <w:szCs w:val="26"/>
        </w:rPr>
      </w:pPr>
      <w:bookmarkStart w:id="69" w:name="_Toc199715889"/>
      <w:r w:rsidRPr="00267F03">
        <w:rPr>
          <w:rFonts w:cs="Times New Roman"/>
          <w:szCs w:val="26"/>
        </w:rPr>
        <w:t>Hình 3.</w:t>
      </w:r>
      <w:r w:rsidR="00BA036D" w:rsidRPr="00267F03">
        <w:rPr>
          <w:rFonts w:cs="Times New Roman"/>
          <w:szCs w:val="26"/>
        </w:rPr>
        <w:t>8</w:t>
      </w:r>
      <w:r w:rsidRPr="00267F03">
        <w:rPr>
          <w:rFonts w:cs="Times New Roman"/>
          <w:szCs w:val="26"/>
        </w:rPr>
        <w:t>: Giao diện xóa khóa học</w:t>
      </w:r>
      <w:bookmarkEnd w:id="69"/>
    </w:p>
    <w:p w14:paraId="7DC12A8F" w14:textId="0D2083F7" w:rsidR="00B1005D" w:rsidRPr="00267F03" w:rsidRDefault="00B1005D" w:rsidP="0091377C">
      <w:pPr>
        <w:spacing w:line="360" w:lineRule="auto"/>
        <w:ind w:firstLine="567"/>
        <w:rPr>
          <w:rFonts w:cs="Times New Roman"/>
          <w:szCs w:val="26"/>
        </w:rPr>
      </w:pPr>
      <w:r w:rsidRPr="00267F03">
        <w:rPr>
          <w:rFonts w:cs="Times New Roman"/>
          <w:szCs w:val="26"/>
        </w:rPr>
        <w:t>Chức năng xóa khóa học trong giao diện "Danh sách khóa học" của hệ thống được thiết kế để admin loại bỏ khóa học không còn cần thiết, với cơ chế bảo vệ dữ liệu để tránh xóa nhầm. Mỗi khung khóa học (Java, Python, C++, JavaScript) hiển thị thông tin cơ bản như logo, mô tả (ví dụ: "Khóa học lập trình Java cơ bản dành cho người mới"), ngày bắt đầu, và ngày kết thúc (ví dụ: Java từ 1/1/2024 đến 1/6/2024), cùng các nút "Chi tiết", "Sửa", và "Xóa". Khi admin nhấn nút "Xóa" trên khung khóa học (ví dụ: Java), hệ thống hiển thị thông báo xác nhận "Bạn có chắc chắn muốn xóa khóa học không?" với hai tùy chọn "OK" (xác nhận xóa) và "Hủy" (hủy thao tác), đảm bảo admin không xóa nhầm dữ liệu liên kết với bảng khoahoc trong cơ sở dữ liệu, nơi lưu trữ các cột như MaKhoaHoc, TenKhoaHoc, NgayBatDau, và NgayKetThuc.</w:t>
      </w:r>
    </w:p>
    <w:p w14:paraId="2944A0C3" w14:textId="1A47BC76" w:rsidR="002067CE" w:rsidRPr="00267F03" w:rsidRDefault="002067CE" w:rsidP="001B56D6">
      <w:pPr>
        <w:spacing w:line="360" w:lineRule="auto"/>
        <w:ind w:firstLine="0"/>
        <w:outlineLvl w:val="1"/>
        <w:rPr>
          <w:b/>
          <w:bCs/>
          <w:szCs w:val="26"/>
        </w:rPr>
      </w:pPr>
      <w:bookmarkStart w:id="70" w:name="_Toc199716173"/>
      <w:r w:rsidRPr="00267F03">
        <w:rPr>
          <w:b/>
          <w:bCs/>
          <w:szCs w:val="26"/>
        </w:rPr>
        <w:t>3.</w:t>
      </w:r>
      <w:r w:rsidR="0091377C" w:rsidRPr="00267F03">
        <w:rPr>
          <w:b/>
          <w:bCs/>
          <w:szCs w:val="26"/>
        </w:rPr>
        <w:t>5</w:t>
      </w:r>
      <w:r w:rsidRPr="00267F03">
        <w:rPr>
          <w:b/>
          <w:szCs w:val="26"/>
        </w:rPr>
        <w:t xml:space="preserve"> </w:t>
      </w:r>
      <w:r w:rsidRPr="00267F03">
        <w:rPr>
          <w:b/>
          <w:bCs/>
          <w:szCs w:val="26"/>
        </w:rPr>
        <w:t>Thêm điểm Sinh Viên</w:t>
      </w:r>
      <w:bookmarkEnd w:id="70"/>
      <w:r w:rsidRPr="00267F03">
        <w:rPr>
          <w:b/>
          <w:bCs/>
          <w:szCs w:val="26"/>
        </w:rPr>
        <w:t xml:space="preserve"> </w:t>
      </w:r>
    </w:p>
    <w:p w14:paraId="48D813CF" w14:textId="77777777" w:rsidR="002067CE" w:rsidRPr="00267F03" w:rsidRDefault="002067CE" w:rsidP="00587D2B">
      <w:pPr>
        <w:spacing w:line="360" w:lineRule="auto"/>
        <w:rPr>
          <w:szCs w:val="26"/>
        </w:rPr>
      </w:pPr>
      <w:r w:rsidRPr="00267F03">
        <w:rPr>
          <w:szCs w:val="26"/>
        </w:rPr>
        <w:lastRenderedPageBreak/>
        <w:t xml:space="preserve"> thêm điểm sinh viên là cập nhật kết quả học tập của sinh viên cho học kỳ vào hệ thống quản lý điểm. Góp phần tạo điều kiện thuận lợi cho việc tra cứu thông tin và đánh giá năng lực học tập của sinh viên </w:t>
      </w:r>
    </w:p>
    <w:p w14:paraId="247CC42B" w14:textId="6B621B4C" w:rsidR="002067CE" w:rsidRPr="00267F03" w:rsidRDefault="008D7006" w:rsidP="00587D2B">
      <w:pPr>
        <w:spacing w:line="360" w:lineRule="auto"/>
        <w:rPr>
          <w:szCs w:val="26"/>
          <w:lang w:val="en-US"/>
        </w:rPr>
      </w:pPr>
      <w:r w:rsidRPr="00267F03">
        <w:rPr>
          <w:noProof/>
          <w:szCs w:val="26"/>
          <w:lang w:val="en-US"/>
        </w:rPr>
        <w:drawing>
          <wp:inline distT="0" distB="0" distL="0" distR="0" wp14:anchorId="2DBE2986" wp14:editId="12A67AC1">
            <wp:extent cx="4972050" cy="2318696"/>
            <wp:effectExtent l="0" t="0" r="0" b="5715"/>
            <wp:docPr id="1937771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1037" name="Picture 1" descr="A screenshot of a computer&#10;&#10;AI-generated content may be incorrect."/>
                    <pic:cNvPicPr/>
                  </pic:nvPicPr>
                  <pic:blipFill>
                    <a:blip r:embed="rId30"/>
                    <a:stretch>
                      <a:fillRect/>
                    </a:stretch>
                  </pic:blipFill>
                  <pic:spPr>
                    <a:xfrm>
                      <a:off x="0" y="0"/>
                      <a:ext cx="4980661" cy="2322712"/>
                    </a:xfrm>
                    <a:prstGeom prst="rect">
                      <a:avLst/>
                    </a:prstGeom>
                  </pic:spPr>
                </pic:pic>
              </a:graphicData>
            </a:graphic>
          </wp:inline>
        </w:drawing>
      </w:r>
    </w:p>
    <w:p w14:paraId="48971575" w14:textId="72A8D553" w:rsidR="002067CE" w:rsidRPr="00267F03" w:rsidRDefault="00BA036D" w:rsidP="009550D7">
      <w:pPr>
        <w:pStyle w:val="hinh"/>
        <w:rPr>
          <w:rFonts w:cs="Times New Roman"/>
          <w:szCs w:val="26"/>
        </w:rPr>
      </w:pPr>
      <w:bookmarkStart w:id="71" w:name="_Toc199715890"/>
      <w:r w:rsidRPr="00267F03">
        <w:rPr>
          <w:rFonts w:cs="Times New Roman"/>
          <w:szCs w:val="26"/>
        </w:rPr>
        <w:t>Hình 3.9: Giao diện thêm điểm</w:t>
      </w:r>
      <w:bookmarkEnd w:id="71"/>
    </w:p>
    <w:p w14:paraId="671F14B9" w14:textId="5458316F" w:rsidR="002067CE" w:rsidRPr="00267F03" w:rsidRDefault="002067CE" w:rsidP="001B56D6">
      <w:pPr>
        <w:spacing w:line="360" w:lineRule="auto"/>
        <w:ind w:firstLine="0"/>
        <w:outlineLvl w:val="1"/>
        <w:rPr>
          <w:b/>
          <w:bCs/>
          <w:szCs w:val="26"/>
        </w:rPr>
      </w:pPr>
      <w:bookmarkStart w:id="72" w:name="_Toc199716174"/>
      <w:r w:rsidRPr="00267F03">
        <w:rPr>
          <w:b/>
          <w:bCs/>
          <w:szCs w:val="26"/>
          <w:lang w:val="en-US"/>
        </w:rPr>
        <w:t>3.</w:t>
      </w:r>
      <w:r w:rsidR="0091377C" w:rsidRPr="00267F03">
        <w:rPr>
          <w:b/>
          <w:bCs/>
          <w:szCs w:val="26"/>
          <w:lang w:val="en-US"/>
        </w:rPr>
        <w:t>6</w:t>
      </w:r>
      <w:r w:rsidRPr="00267F03">
        <w:rPr>
          <w:b/>
          <w:bCs/>
          <w:szCs w:val="26"/>
          <w:lang w:val="en-US"/>
        </w:rPr>
        <w:t xml:space="preserve"> </w:t>
      </w:r>
      <w:r w:rsidRPr="00267F03">
        <w:rPr>
          <w:b/>
          <w:bCs/>
          <w:szCs w:val="26"/>
        </w:rPr>
        <w:t xml:space="preserve">Giao </w:t>
      </w:r>
      <w:r w:rsidRPr="00267F03">
        <w:rPr>
          <w:b/>
          <w:bCs/>
          <w:szCs w:val="26"/>
          <w:lang w:val="en-US"/>
        </w:rPr>
        <w:t>d</w:t>
      </w:r>
      <w:r w:rsidRPr="00267F03">
        <w:rPr>
          <w:b/>
          <w:bCs/>
          <w:szCs w:val="26"/>
        </w:rPr>
        <w:t xml:space="preserve">iện của </w:t>
      </w:r>
      <w:proofErr w:type="spellStart"/>
      <w:r w:rsidRPr="00267F03">
        <w:rPr>
          <w:b/>
          <w:bCs/>
          <w:szCs w:val="26"/>
          <w:lang w:val="en-US"/>
        </w:rPr>
        <w:t>danh</w:t>
      </w:r>
      <w:proofErr w:type="spellEnd"/>
      <w:r w:rsidRPr="00267F03">
        <w:rPr>
          <w:b/>
          <w:bCs/>
          <w:szCs w:val="26"/>
          <w:lang w:val="en-US"/>
        </w:rPr>
        <w:t xml:space="preserve"> </w:t>
      </w:r>
      <w:r w:rsidRPr="00267F03">
        <w:rPr>
          <w:b/>
          <w:bCs/>
          <w:szCs w:val="26"/>
        </w:rPr>
        <w:t>sách sinh viên hộ tr</w:t>
      </w:r>
      <w:r w:rsidR="00403547" w:rsidRPr="00267F03">
        <w:rPr>
          <w:b/>
          <w:bCs/>
          <w:szCs w:val="26"/>
          <w:lang w:val="en-US"/>
        </w:rPr>
        <w:t>ợ</w:t>
      </w:r>
      <w:r w:rsidRPr="00267F03">
        <w:rPr>
          <w:b/>
          <w:szCs w:val="26"/>
          <w:lang w:val="en-US"/>
        </w:rPr>
        <w:t xml:space="preserve"> </w:t>
      </w:r>
      <w:r w:rsidRPr="00267F03">
        <w:rPr>
          <w:b/>
          <w:bCs/>
          <w:szCs w:val="26"/>
        </w:rPr>
        <w:t>của câu lạc bộ</w:t>
      </w:r>
      <w:bookmarkEnd w:id="72"/>
      <w:r w:rsidRPr="00267F03">
        <w:rPr>
          <w:b/>
          <w:bCs/>
          <w:szCs w:val="26"/>
        </w:rPr>
        <w:t xml:space="preserve"> </w:t>
      </w:r>
    </w:p>
    <w:p w14:paraId="2E6AFAA3" w14:textId="77777777" w:rsidR="002067CE" w:rsidRPr="00267F03" w:rsidRDefault="002067CE" w:rsidP="00587D2B">
      <w:pPr>
        <w:spacing w:line="360" w:lineRule="auto"/>
        <w:rPr>
          <w:szCs w:val="26"/>
        </w:rPr>
      </w:pPr>
      <w:r w:rsidRPr="00267F03">
        <w:rPr>
          <w:szCs w:val="26"/>
        </w:rPr>
        <w:t>Giao diện danh sách support được thiết kế dành riêng cho trưởng câu lạc bộ, với mục tiêu hiển thị chi tiết và quản lý hiệu quả thông tin support  trong trong câu lạc bộ. Giao diện tập trung vào sự trực quan và dễ thao tác, cho phép quản lý theo dõi danh sách sinh viên một cách khoa học và quản lý dữ liệu thông qua các nút chức năng như thêm, sửa, xóa. Tiêu đề được thiết kế nổi bật, kết hợp với bảng danh sách hiển thị rõ ràng, giúp  dễ dàng quản lý câu lạc bộ truy cập và xử lý thông tin chỉ trong vài thao tác đơn giản.</w:t>
      </w:r>
    </w:p>
    <w:p w14:paraId="591E1B9A" w14:textId="260ED3A8" w:rsidR="002067CE" w:rsidRPr="00267F03" w:rsidRDefault="00542ABC" w:rsidP="00587D2B">
      <w:pPr>
        <w:spacing w:line="360" w:lineRule="auto"/>
        <w:rPr>
          <w:szCs w:val="26"/>
          <w:lang w:val="en-US"/>
        </w:rPr>
      </w:pPr>
      <w:r w:rsidRPr="00267F03">
        <w:rPr>
          <w:noProof/>
          <w:szCs w:val="26"/>
        </w:rPr>
        <w:drawing>
          <wp:inline distT="0" distB="0" distL="0" distR="0" wp14:anchorId="21DA98AB" wp14:editId="12AAB846">
            <wp:extent cx="5124450" cy="2430281"/>
            <wp:effectExtent l="0" t="0" r="0" b="8255"/>
            <wp:docPr id="1421591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1620" name="Picture 1" descr="A screenshot of a computer&#10;&#10;AI-generated content may be incorrect."/>
                    <pic:cNvPicPr/>
                  </pic:nvPicPr>
                  <pic:blipFill>
                    <a:blip r:embed="rId31"/>
                    <a:stretch>
                      <a:fillRect/>
                    </a:stretch>
                  </pic:blipFill>
                  <pic:spPr>
                    <a:xfrm>
                      <a:off x="0" y="0"/>
                      <a:ext cx="5133005" cy="2434338"/>
                    </a:xfrm>
                    <a:prstGeom prst="rect">
                      <a:avLst/>
                    </a:prstGeom>
                  </pic:spPr>
                </pic:pic>
              </a:graphicData>
            </a:graphic>
          </wp:inline>
        </w:drawing>
      </w:r>
    </w:p>
    <w:p w14:paraId="23C19F27" w14:textId="1363DF81" w:rsidR="002067CE" w:rsidRPr="00267F03" w:rsidRDefault="00BA036D" w:rsidP="009550D7">
      <w:pPr>
        <w:pStyle w:val="hinh"/>
        <w:rPr>
          <w:rFonts w:cs="Times New Roman"/>
          <w:szCs w:val="26"/>
        </w:rPr>
      </w:pPr>
      <w:bookmarkStart w:id="73" w:name="_Toc199715891"/>
      <w:r w:rsidRPr="00267F03">
        <w:rPr>
          <w:rFonts w:cs="Times New Roman"/>
          <w:szCs w:val="26"/>
        </w:rPr>
        <w:lastRenderedPageBreak/>
        <w:t>Hình 3.</w:t>
      </w:r>
      <w:r w:rsidR="00794D00" w:rsidRPr="00267F03">
        <w:rPr>
          <w:rFonts w:cs="Times New Roman"/>
          <w:szCs w:val="26"/>
        </w:rPr>
        <w:t>10</w:t>
      </w:r>
      <w:r w:rsidRPr="00267F03">
        <w:rPr>
          <w:rFonts w:cs="Times New Roman"/>
          <w:szCs w:val="26"/>
        </w:rPr>
        <w:t xml:space="preserve">: Giao diện </w:t>
      </w:r>
      <w:r w:rsidR="00794D00" w:rsidRPr="00267F03">
        <w:rPr>
          <w:rFonts w:cs="Times New Roman"/>
          <w:szCs w:val="26"/>
        </w:rPr>
        <w:t>support</w:t>
      </w:r>
      <w:bookmarkEnd w:id="73"/>
    </w:p>
    <w:p w14:paraId="56034FD7" w14:textId="6F3B9397" w:rsidR="002067CE" w:rsidRPr="00687B84" w:rsidRDefault="00515E58" w:rsidP="00587D2B">
      <w:pPr>
        <w:pStyle w:val="Heading2"/>
        <w:spacing w:line="360" w:lineRule="auto"/>
        <w:ind w:firstLine="0"/>
        <w:rPr>
          <w:rFonts w:ascii="Times New Roman" w:hAnsi="Times New Roman" w:cs="Times New Roman"/>
          <w:b/>
          <w:color w:val="auto"/>
          <w:sz w:val="26"/>
          <w:szCs w:val="26"/>
        </w:rPr>
      </w:pPr>
      <w:bookmarkStart w:id="74" w:name="_Toc199716175"/>
      <w:r w:rsidRPr="00267F03">
        <w:rPr>
          <w:rFonts w:ascii="Times New Roman" w:hAnsi="Times New Roman" w:cs="Times New Roman"/>
          <w:b/>
          <w:color w:val="auto"/>
          <w:sz w:val="26"/>
          <w:szCs w:val="26"/>
        </w:rPr>
        <w:t>3.</w:t>
      </w:r>
      <w:r w:rsidRPr="00687B84">
        <w:rPr>
          <w:rFonts w:ascii="Times New Roman" w:hAnsi="Times New Roman" w:cs="Times New Roman"/>
          <w:b/>
          <w:color w:val="auto"/>
          <w:sz w:val="26"/>
          <w:szCs w:val="26"/>
        </w:rPr>
        <w:t>7</w:t>
      </w:r>
      <w:r w:rsidRPr="00267F03">
        <w:rPr>
          <w:rFonts w:ascii="Times New Roman" w:hAnsi="Times New Roman" w:cs="Times New Roman"/>
          <w:b/>
          <w:color w:val="auto"/>
          <w:sz w:val="26"/>
          <w:szCs w:val="26"/>
        </w:rPr>
        <w:t xml:space="preserve"> </w:t>
      </w:r>
      <w:r>
        <w:rPr>
          <w:rFonts w:ascii="Times New Roman" w:hAnsi="Times New Roman" w:cs="Times New Roman"/>
          <w:b/>
          <w:color w:val="auto"/>
          <w:sz w:val="26"/>
          <w:szCs w:val="26"/>
        </w:rPr>
        <w:t>G</w:t>
      </w:r>
      <w:r w:rsidRPr="00267F03">
        <w:rPr>
          <w:rFonts w:ascii="Times New Roman" w:hAnsi="Times New Roman" w:cs="Times New Roman"/>
          <w:b/>
          <w:color w:val="auto"/>
          <w:sz w:val="26"/>
          <w:szCs w:val="26"/>
        </w:rPr>
        <w:t xml:space="preserve">iao diện thêm </w:t>
      </w:r>
      <w:r w:rsidRPr="00687B84">
        <w:rPr>
          <w:rFonts w:ascii="Times New Roman" w:hAnsi="Times New Roman" w:cs="Times New Roman"/>
          <w:b/>
          <w:color w:val="auto"/>
          <w:sz w:val="26"/>
          <w:szCs w:val="26"/>
        </w:rPr>
        <w:t>người hỗ trợ</w:t>
      </w:r>
      <w:bookmarkEnd w:id="74"/>
      <w:r w:rsidRPr="00687B84">
        <w:rPr>
          <w:rFonts w:ascii="Times New Roman" w:hAnsi="Times New Roman" w:cs="Times New Roman"/>
          <w:b/>
          <w:color w:val="auto"/>
          <w:sz w:val="26"/>
          <w:szCs w:val="26"/>
        </w:rPr>
        <w:t xml:space="preserve"> </w:t>
      </w:r>
    </w:p>
    <w:p w14:paraId="581ADF8B" w14:textId="77777777" w:rsidR="002067CE" w:rsidRPr="00267F03" w:rsidRDefault="002067CE" w:rsidP="00587D2B">
      <w:pPr>
        <w:spacing w:line="360" w:lineRule="auto"/>
        <w:rPr>
          <w:szCs w:val="26"/>
        </w:rPr>
      </w:pPr>
      <w:r w:rsidRPr="00267F03">
        <w:rPr>
          <w:szCs w:val="26"/>
        </w:rPr>
        <w:t>Đây là giao diện thêm người giảng viên(hỗ trợ) nhằm đáp ứng đủ các khóa học và cũng như mở rộng thêm qui mô về giảng dạy của CLB_tin học</w:t>
      </w:r>
    </w:p>
    <w:p w14:paraId="19FEBBAE" w14:textId="77777777" w:rsidR="002067CE" w:rsidRPr="00267F03" w:rsidRDefault="002067CE" w:rsidP="00587D2B">
      <w:pPr>
        <w:spacing w:line="360" w:lineRule="auto"/>
        <w:ind w:firstLine="0"/>
        <w:rPr>
          <w:szCs w:val="26"/>
        </w:rPr>
      </w:pPr>
    </w:p>
    <w:p w14:paraId="5C72B011" w14:textId="5093BFE6" w:rsidR="002067CE" w:rsidRPr="00267F03" w:rsidRDefault="00542ABC" w:rsidP="00794D00">
      <w:pPr>
        <w:spacing w:line="360" w:lineRule="auto"/>
        <w:jc w:val="center"/>
        <w:rPr>
          <w:szCs w:val="26"/>
          <w:lang w:val="en-US"/>
        </w:rPr>
      </w:pPr>
      <w:r w:rsidRPr="00267F03">
        <w:rPr>
          <w:noProof/>
          <w:szCs w:val="26"/>
        </w:rPr>
        <w:drawing>
          <wp:inline distT="0" distB="0" distL="0" distR="0" wp14:anchorId="4F35C5A0" wp14:editId="2748B2FB">
            <wp:extent cx="4347815" cy="3609109"/>
            <wp:effectExtent l="0" t="0" r="0" b="0"/>
            <wp:docPr id="1377541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41253" name="Picture 1" descr="A screenshot of a computer&#10;&#10;AI-generated content may be incorrect."/>
                    <pic:cNvPicPr/>
                  </pic:nvPicPr>
                  <pic:blipFill>
                    <a:blip r:embed="rId32"/>
                    <a:stretch>
                      <a:fillRect/>
                    </a:stretch>
                  </pic:blipFill>
                  <pic:spPr>
                    <a:xfrm>
                      <a:off x="0" y="0"/>
                      <a:ext cx="4357780" cy="3617381"/>
                    </a:xfrm>
                    <a:prstGeom prst="rect">
                      <a:avLst/>
                    </a:prstGeom>
                  </pic:spPr>
                </pic:pic>
              </a:graphicData>
            </a:graphic>
          </wp:inline>
        </w:drawing>
      </w:r>
    </w:p>
    <w:p w14:paraId="4EF226AE" w14:textId="51930465" w:rsidR="003A444F" w:rsidRPr="00267F03" w:rsidRDefault="00794D00" w:rsidP="009550D7">
      <w:pPr>
        <w:pStyle w:val="hinh"/>
        <w:rPr>
          <w:rFonts w:cs="Times New Roman"/>
          <w:szCs w:val="26"/>
        </w:rPr>
      </w:pPr>
      <w:bookmarkStart w:id="75" w:name="_Toc199715892"/>
      <w:r w:rsidRPr="00267F03">
        <w:rPr>
          <w:rFonts w:cs="Times New Roman"/>
          <w:szCs w:val="26"/>
        </w:rPr>
        <w:t>Hình 3.11: Giao diện thêm support</w:t>
      </w:r>
      <w:bookmarkEnd w:id="75"/>
    </w:p>
    <w:p w14:paraId="0E3770E7" w14:textId="117387FC" w:rsidR="008F5D0D" w:rsidRPr="00267F03" w:rsidRDefault="008F5D0D" w:rsidP="001B56D6">
      <w:pPr>
        <w:spacing w:line="360" w:lineRule="auto"/>
        <w:ind w:firstLine="0"/>
        <w:outlineLvl w:val="1"/>
        <w:rPr>
          <w:b/>
          <w:bCs/>
          <w:szCs w:val="26"/>
          <w:lang w:val="en-US"/>
        </w:rPr>
      </w:pPr>
      <w:bookmarkStart w:id="76" w:name="_Toc199716176"/>
      <w:r w:rsidRPr="00267F03">
        <w:rPr>
          <w:b/>
          <w:bCs/>
          <w:szCs w:val="26"/>
          <w:lang w:val="en-US"/>
        </w:rPr>
        <w:t>3.</w:t>
      </w:r>
      <w:r w:rsidR="0091377C" w:rsidRPr="00267F03">
        <w:rPr>
          <w:b/>
          <w:bCs/>
          <w:szCs w:val="26"/>
          <w:lang w:val="en-US"/>
        </w:rPr>
        <w:t>8</w:t>
      </w:r>
      <w:r w:rsidRPr="00267F03">
        <w:rPr>
          <w:b/>
          <w:bCs/>
          <w:szCs w:val="26"/>
          <w:lang w:val="en-US"/>
        </w:rPr>
        <w:t xml:space="preserve"> Giao </w:t>
      </w:r>
      <w:proofErr w:type="spellStart"/>
      <w:r w:rsidRPr="00267F03">
        <w:rPr>
          <w:b/>
          <w:bCs/>
          <w:szCs w:val="26"/>
          <w:lang w:val="en-US"/>
        </w:rPr>
        <w:t>diện</w:t>
      </w:r>
      <w:proofErr w:type="spellEnd"/>
      <w:r w:rsidRPr="00267F03">
        <w:rPr>
          <w:b/>
          <w:bCs/>
          <w:szCs w:val="26"/>
          <w:lang w:val="en-US"/>
        </w:rPr>
        <w:t xml:space="preserve"> </w:t>
      </w:r>
      <w:proofErr w:type="spellStart"/>
      <w:r w:rsidRPr="00267F03">
        <w:rPr>
          <w:b/>
          <w:bCs/>
          <w:szCs w:val="26"/>
          <w:lang w:val="en-US"/>
        </w:rPr>
        <w:t>xóa</w:t>
      </w:r>
      <w:proofErr w:type="spellEnd"/>
      <w:r w:rsidRPr="00267F03">
        <w:rPr>
          <w:b/>
          <w:bCs/>
          <w:szCs w:val="26"/>
          <w:lang w:val="en-US"/>
        </w:rPr>
        <w:t xml:space="preserve"> </w:t>
      </w:r>
      <w:proofErr w:type="spellStart"/>
      <w:r w:rsidRPr="00267F03">
        <w:rPr>
          <w:b/>
          <w:bCs/>
          <w:szCs w:val="26"/>
          <w:lang w:val="en-US"/>
        </w:rPr>
        <w:t>người</w:t>
      </w:r>
      <w:proofErr w:type="spellEnd"/>
      <w:r w:rsidRPr="00267F03">
        <w:rPr>
          <w:b/>
          <w:bCs/>
          <w:szCs w:val="26"/>
          <w:lang w:val="en-US"/>
        </w:rPr>
        <w:t xml:space="preserve"> </w:t>
      </w:r>
      <w:proofErr w:type="spellStart"/>
      <w:r w:rsidRPr="00267F03">
        <w:rPr>
          <w:b/>
          <w:bCs/>
          <w:szCs w:val="26"/>
          <w:lang w:val="en-US"/>
        </w:rPr>
        <w:t>Hỗ</w:t>
      </w:r>
      <w:proofErr w:type="spellEnd"/>
      <w:r w:rsidRPr="00267F03">
        <w:rPr>
          <w:b/>
          <w:bCs/>
          <w:szCs w:val="26"/>
          <w:lang w:val="en-US"/>
        </w:rPr>
        <w:t xml:space="preserve"> </w:t>
      </w:r>
      <w:proofErr w:type="spellStart"/>
      <w:r w:rsidRPr="00267F03">
        <w:rPr>
          <w:b/>
          <w:bCs/>
          <w:szCs w:val="26"/>
          <w:lang w:val="en-US"/>
        </w:rPr>
        <w:t>Trợ</w:t>
      </w:r>
      <w:bookmarkEnd w:id="76"/>
      <w:proofErr w:type="spellEnd"/>
      <w:r w:rsidRPr="00267F03">
        <w:rPr>
          <w:b/>
          <w:bCs/>
          <w:szCs w:val="26"/>
          <w:lang w:val="en-US"/>
        </w:rPr>
        <w:t xml:space="preserve"> </w:t>
      </w:r>
    </w:p>
    <w:p w14:paraId="38190348" w14:textId="13717EDA" w:rsidR="008F5D0D" w:rsidRPr="00267F03" w:rsidRDefault="008F5D0D" w:rsidP="00587D2B">
      <w:pPr>
        <w:spacing w:line="360" w:lineRule="auto"/>
        <w:rPr>
          <w:szCs w:val="26"/>
          <w:lang w:val="en-US"/>
        </w:rPr>
      </w:pPr>
      <w:r w:rsidRPr="00267F03">
        <w:rPr>
          <w:noProof/>
          <w:szCs w:val="26"/>
          <w:lang w:val="en-US"/>
        </w:rPr>
        <w:lastRenderedPageBreak/>
        <w:drawing>
          <wp:inline distT="0" distB="0" distL="0" distR="0" wp14:anchorId="041C22BA" wp14:editId="0D9ED908">
            <wp:extent cx="5943600" cy="2909570"/>
            <wp:effectExtent l="0" t="0" r="0" b="5080"/>
            <wp:docPr id="462015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5595" name="Picture 1" descr="A screenshot of a computer&#10;&#10;AI-generated content may be incorrect."/>
                    <pic:cNvPicPr/>
                  </pic:nvPicPr>
                  <pic:blipFill>
                    <a:blip r:embed="rId33"/>
                    <a:stretch>
                      <a:fillRect/>
                    </a:stretch>
                  </pic:blipFill>
                  <pic:spPr>
                    <a:xfrm>
                      <a:off x="0" y="0"/>
                      <a:ext cx="5943600" cy="2909570"/>
                    </a:xfrm>
                    <a:prstGeom prst="rect">
                      <a:avLst/>
                    </a:prstGeom>
                  </pic:spPr>
                </pic:pic>
              </a:graphicData>
            </a:graphic>
          </wp:inline>
        </w:drawing>
      </w:r>
    </w:p>
    <w:p w14:paraId="2DBF8E71" w14:textId="511A73C9" w:rsidR="0003514C" w:rsidRPr="00267F03" w:rsidRDefault="00794D00" w:rsidP="009550D7">
      <w:pPr>
        <w:pStyle w:val="hinh"/>
        <w:rPr>
          <w:rFonts w:cs="Times New Roman"/>
          <w:szCs w:val="26"/>
        </w:rPr>
      </w:pPr>
      <w:bookmarkStart w:id="77" w:name="_Toc199715893"/>
      <w:r w:rsidRPr="00267F03">
        <w:rPr>
          <w:rFonts w:cs="Times New Roman"/>
          <w:szCs w:val="26"/>
        </w:rPr>
        <w:t>Hình 3.12: Giao diện xóa support</w:t>
      </w:r>
      <w:bookmarkEnd w:id="77"/>
    </w:p>
    <w:p w14:paraId="29BF2492" w14:textId="34750EEF" w:rsidR="0003514C" w:rsidRPr="00267F03" w:rsidRDefault="0003514C" w:rsidP="001B56D6">
      <w:pPr>
        <w:spacing w:line="360" w:lineRule="auto"/>
        <w:ind w:firstLine="0"/>
        <w:outlineLvl w:val="1"/>
        <w:rPr>
          <w:b/>
          <w:bCs/>
          <w:szCs w:val="26"/>
          <w:lang w:val="en-US"/>
        </w:rPr>
      </w:pPr>
      <w:bookmarkStart w:id="78" w:name="_Toc199716177"/>
      <w:r w:rsidRPr="00267F03">
        <w:rPr>
          <w:b/>
          <w:bCs/>
          <w:szCs w:val="26"/>
          <w:lang w:val="en-US"/>
        </w:rPr>
        <w:t>3.</w:t>
      </w:r>
      <w:r w:rsidR="0091377C" w:rsidRPr="00267F03">
        <w:rPr>
          <w:b/>
          <w:bCs/>
          <w:szCs w:val="26"/>
          <w:lang w:val="en-US"/>
        </w:rPr>
        <w:t>9</w:t>
      </w:r>
      <w:r w:rsidRPr="00267F03">
        <w:rPr>
          <w:b/>
          <w:bCs/>
          <w:szCs w:val="26"/>
          <w:lang w:val="en-US"/>
        </w:rPr>
        <w:t xml:space="preserve"> Giao </w:t>
      </w:r>
      <w:proofErr w:type="spellStart"/>
      <w:r w:rsidRPr="00267F03">
        <w:rPr>
          <w:b/>
          <w:bCs/>
          <w:szCs w:val="26"/>
          <w:lang w:val="en-US"/>
        </w:rPr>
        <w:t>diện</w:t>
      </w:r>
      <w:proofErr w:type="spellEnd"/>
      <w:r w:rsidRPr="00267F03">
        <w:rPr>
          <w:b/>
          <w:bCs/>
          <w:szCs w:val="26"/>
          <w:lang w:val="en-US"/>
        </w:rPr>
        <w:t xml:space="preserve"> </w:t>
      </w:r>
      <w:proofErr w:type="spellStart"/>
      <w:r w:rsidRPr="00267F03">
        <w:rPr>
          <w:b/>
          <w:bCs/>
          <w:szCs w:val="26"/>
          <w:lang w:val="en-US"/>
        </w:rPr>
        <w:t>kết</w:t>
      </w:r>
      <w:proofErr w:type="spellEnd"/>
      <w:r w:rsidRPr="00267F03">
        <w:rPr>
          <w:b/>
          <w:bCs/>
          <w:szCs w:val="26"/>
          <w:lang w:val="en-US"/>
        </w:rPr>
        <w:t xml:space="preserve"> </w:t>
      </w:r>
      <w:proofErr w:type="spellStart"/>
      <w:r w:rsidRPr="00267F03">
        <w:rPr>
          <w:b/>
          <w:bCs/>
          <w:szCs w:val="26"/>
          <w:lang w:val="en-US"/>
        </w:rPr>
        <w:t>quả</w:t>
      </w:r>
      <w:proofErr w:type="spellEnd"/>
      <w:r w:rsidRPr="00267F03">
        <w:rPr>
          <w:b/>
          <w:bCs/>
          <w:szCs w:val="26"/>
          <w:lang w:val="en-US"/>
        </w:rPr>
        <w:t xml:space="preserve"> </w:t>
      </w:r>
      <w:proofErr w:type="spellStart"/>
      <w:r w:rsidRPr="00267F03">
        <w:rPr>
          <w:b/>
          <w:bCs/>
          <w:szCs w:val="26"/>
          <w:lang w:val="en-US"/>
        </w:rPr>
        <w:t>điểm</w:t>
      </w:r>
      <w:proofErr w:type="spellEnd"/>
      <w:r w:rsidRPr="00267F03">
        <w:rPr>
          <w:b/>
          <w:bCs/>
          <w:szCs w:val="26"/>
          <w:lang w:val="en-US"/>
        </w:rPr>
        <w:t xml:space="preserve"> </w:t>
      </w:r>
      <w:proofErr w:type="spellStart"/>
      <w:r w:rsidRPr="00267F03">
        <w:rPr>
          <w:b/>
          <w:bCs/>
          <w:szCs w:val="26"/>
          <w:lang w:val="en-US"/>
        </w:rPr>
        <w:t>của</w:t>
      </w:r>
      <w:proofErr w:type="spellEnd"/>
      <w:r w:rsidRPr="00267F03">
        <w:rPr>
          <w:b/>
          <w:bCs/>
          <w:szCs w:val="26"/>
          <w:lang w:val="en-US"/>
        </w:rPr>
        <w:t xml:space="preserve"> Sinh </w:t>
      </w:r>
      <w:proofErr w:type="spellStart"/>
      <w:r w:rsidRPr="00267F03">
        <w:rPr>
          <w:b/>
          <w:bCs/>
          <w:szCs w:val="26"/>
          <w:lang w:val="en-US"/>
        </w:rPr>
        <w:t>viên</w:t>
      </w:r>
      <w:bookmarkEnd w:id="78"/>
      <w:proofErr w:type="spellEnd"/>
      <w:r w:rsidRPr="00267F03">
        <w:rPr>
          <w:b/>
          <w:bCs/>
          <w:szCs w:val="26"/>
          <w:lang w:val="en-US"/>
        </w:rPr>
        <w:t xml:space="preserve"> </w:t>
      </w:r>
    </w:p>
    <w:p w14:paraId="680D0DCB" w14:textId="5CAF12EE" w:rsidR="0003514C" w:rsidRPr="00267F03" w:rsidRDefault="00725753" w:rsidP="00892FAC">
      <w:pPr>
        <w:spacing w:line="360" w:lineRule="auto"/>
        <w:ind w:firstLine="0"/>
        <w:rPr>
          <w:szCs w:val="26"/>
          <w:lang w:val="en-US"/>
        </w:rPr>
      </w:pPr>
      <w:r w:rsidRPr="00267F03">
        <w:rPr>
          <w:noProof/>
          <w:szCs w:val="26"/>
          <w:lang w:val="en-US"/>
        </w:rPr>
        <w:drawing>
          <wp:inline distT="0" distB="0" distL="0" distR="0" wp14:anchorId="43762753" wp14:editId="725AA6AB">
            <wp:extent cx="6732953" cy="3462867"/>
            <wp:effectExtent l="0" t="0" r="0" b="4445"/>
            <wp:docPr id="1464347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7654" name="Picture 1" descr="A screenshot of a computer&#10;&#10;AI-generated content may be incorrect."/>
                    <pic:cNvPicPr/>
                  </pic:nvPicPr>
                  <pic:blipFill>
                    <a:blip r:embed="rId34"/>
                    <a:stretch>
                      <a:fillRect/>
                    </a:stretch>
                  </pic:blipFill>
                  <pic:spPr>
                    <a:xfrm>
                      <a:off x="0" y="0"/>
                      <a:ext cx="6736338" cy="3464608"/>
                    </a:xfrm>
                    <a:prstGeom prst="rect">
                      <a:avLst/>
                    </a:prstGeom>
                  </pic:spPr>
                </pic:pic>
              </a:graphicData>
            </a:graphic>
          </wp:inline>
        </w:drawing>
      </w:r>
    </w:p>
    <w:p w14:paraId="36D95C4F" w14:textId="0446C993" w:rsidR="002067CE" w:rsidRPr="00267F03" w:rsidRDefault="00794D00" w:rsidP="00794D00">
      <w:pPr>
        <w:spacing w:line="360" w:lineRule="auto"/>
        <w:ind w:firstLine="0"/>
        <w:jc w:val="center"/>
        <w:rPr>
          <w:rFonts w:cs="Times New Roman"/>
          <w:szCs w:val="26"/>
        </w:rPr>
      </w:pPr>
      <w:r w:rsidRPr="00267F03">
        <w:rPr>
          <w:rFonts w:cs="Times New Roman"/>
          <w:szCs w:val="26"/>
        </w:rPr>
        <w:t>Hình 3.13: Giao diện kết quả</w:t>
      </w:r>
    </w:p>
    <w:p w14:paraId="4BB71E43" w14:textId="17634D4D" w:rsidR="002067CE" w:rsidRPr="00267F03" w:rsidRDefault="002067CE" w:rsidP="001B56D6">
      <w:pPr>
        <w:spacing w:line="360" w:lineRule="auto"/>
        <w:ind w:firstLine="0"/>
        <w:outlineLvl w:val="1"/>
        <w:rPr>
          <w:b/>
          <w:bCs/>
          <w:szCs w:val="26"/>
        </w:rPr>
      </w:pPr>
      <w:bookmarkStart w:id="79" w:name="_Toc199716178"/>
      <w:r w:rsidRPr="00267F03">
        <w:rPr>
          <w:b/>
          <w:bCs/>
          <w:szCs w:val="26"/>
          <w:lang w:val="en-US"/>
        </w:rPr>
        <w:t>3.</w:t>
      </w:r>
      <w:r w:rsidR="0091377C" w:rsidRPr="00267F03">
        <w:rPr>
          <w:b/>
          <w:bCs/>
          <w:szCs w:val="26"/>
          <w:lang w:val="en-US"/>
        </w:rPr>
        <w:t>10</w:t>
      </w:r>
      <w:r w:rsidRPr="00267F03">
        <w:rPr>
          <w:b/>
          <w:bCs/>
          <w:szCs w:val="26"/>
          <w:lang w:val="en-US"/>
        </w:rPr>
        <w:t xml:space="preserve"> </w:t>
      </w:r>
      <w:r w:rsidRPr="00267F03">
        <w:rPr>
          <w:b/>
          <w:bCs/>
          <w:szCs w:val="26"/>
        </w:rPr>
        <w:t>Giao Diện danh sách sinh viên</w:t>
      </w:r>
      <w:bookmarkEnd w:id="79"/>
      <w:r w:rsidRPr="00267F03">
        <w:rPr>
          <w:b/>
          <w:bCs/>
          <w:szCs w:val="26"/>
        </w:rPr>
        <w:t xml:space="preserve"> </w:t>
      </w:r>
    </w:p>
    <w:p w14:paraId="4B10C8D4" w14:textId="343A9729" w:rsidR="002067CE" w:rsidRPr="00267F03" w:rsidRDefault="002067CE" w:rsidP="00587D2B">
      <w:pPr>
        <w:spacing w:line="360" w:lineRule="auto"/>
        <w:rPr>
          <w:szCs w:val="26"/>
        </w:rPr>
      </w:pPr>
      <w:r w:rsidRPr="00267F03">
        <w:rPr>
          <w:szCs w:val="26"/>
        </w:rPr>
        <w:t xml:space="preserve">Giao diện danh sách sinh viên được thiết kế dành riêng cho trưởng câu lạc bộ, với mục tiêu hiển thị chi tiết và quản lý hiệu quả thông tin sinh viên trong trong câu lạc bộ. </w:t>
      </w:r>
      <w:r w:rsidRPr="00267F03">
        <w:rPr>
          <w:szCs w:val="26"/>
        </w:rPr>
        <w:lastRenderedPageBreak/>
        <w:t xml:space="preserve">Giao diện tập trung vào sự trực quan và dễ thao tác, cho phép quản lý  theo dõi danh sách sinh viên một cách khoa học và  quản lý dữ liệu thông qua các nút chức năng như thêm, sửa, xóa. Tiêu đề được thiết kế nổi bật, kết hợp với bảng danh sách hiển thị rõ ràng, giúp dễ </w:t>
      </w:r>
      <w:r w:rsidR="00EA2974" w:rsidRPr="00267F03">
        <w:rPr>
          <w:szCs w:val="26"/>
        </w:rPr>
        <w:t>quản</w:t>
      </w:r>
      <w:r w:rsidRPr="00267F03">
        <w:rPr>
          <w:szCs w:val="26"/>
        </w:rPr>
        <w:t xml:space="preserve"> lý câu lạc bộ truy cập và xử lý thông tin chỉ trong vài thao tác đơn giản.</w:t>
      </w:r>
    </w:p>
    <w:p w14:paraId="5FD2BB9C" w14:textId="5E3498AA" w:rsidR="002067CE" w:rsidRPr="00267F03" w:rsidRDefault="009139A3" w:rsidP="00794D00">
      <w:pPr>
        <w:spacing w:line="360" w:lineRule="auto"/>
        <w:rPr>
          <w:szCs w:val="26"/>
        </w:rPr>
      </w:pPr>
      <w:r w:rsidRPr="00267F03">
        <w:rPr>
          <w:noProof/>
          <w:szCs w:val="26"/>
          <w:lang w:val="en-US"/>
        </w:rPr>
        <w:drawing>
          <wp:inline distT="0" distB="0" distL="0" distR="0" wp14:anchorId="122DC84F" wp14:editId="3641C6B4">
            <wp:extent cx="5943600" cy="2760980"/>
            <wp:effectExtent l="0" t="0" r="0" b="1270"/>
            <wp:docPr id="1251227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7549" name="Picture 1" descr="A screenshot of a computer&#10;&#10;AI-generated content may be incorrect."/>
                    <pic:cNvPicPr/>
                  </pic:nvPicPr>
                  <pic:blipFill>
                    <a:blip r:embed="rId35"/>
                    <a:stretch>
                      <a:fillRect/>
                    </a:stretch>
                  </pic:blipFill>
                  <pic:spPr>
                    <a:xfrm>
                      <a:off x="0" y="0"/>
                      <a:ext cx="5943600" cy="2760980"/>
                    </a:xfrm>
                    <a:prstGeom prst="rect">
                      <a:avLst/>
                    </a:prstGeom>
                  </pic:spPr>
                </pic:pic>
              </a:graphicData>
            </a:graphic>
          </wp:inline>
        </w:drawing>
      </w:r>
    </w:p>
    <w:p w14:paraId="3274355A" w14:textId="16B3C2CE" w:rsidR="002067CE" w:rsidRPr="00267F03" w:rsidRDefault="00794D00" w:rsidP="009550D7">
      <w:pPr>
        <w:pStyle w:val="hinh"/>
        <w:rPr>
          <w:rFonts w:cs="Times New Roman"/>
          <w:szCs w:val="26"/>
        </w:rPr>
      </w:pPr>
      <w:bookmarkStart w:id="80" w:name="_Toc199715894"/>
      <w:r w:rsidRPr="00267F03">
        <w:rPr>
          <w:rFonts w:cs="Times New Roman"/>
          <w:szCs w:val="26"/>
        </w:rPr>
        <w:t>Hình 3.14: Giao diện sinh viên</w:t>
      </w:r>
      <w:bookmarkEnd w:id="80"/>
    </w:p>
    <w:p w14:paraId="2F2F83D4" w14:textId="6BCB7269" w:rsidR="002067CE" w:rsidRPr="00267F03" w:rsidRDefault="002067CE" w:rsidP="00587D2B">
      <w:pPr>
        <w:pStyle w:val="Heading2"/>
        <w:spacing w:line="360" w:lineRule="auto"/>
        <w:ind w:firstLine="0"/>
        <w:rPr>
          <w:rFonts w:ascii="Times New Roman" w:hAnsi="Times New Roman" w:cs="Times New Roman"/>
          <w:b/>
          <w:bCs/>
          <w:color w:val="auto"/>
          <w:sz w:val="26"/>
          <w:szCs w:val="26"/>
        </w:rPr>
      </w:pPr>
      <w:bookmarkStart w:id="81" w:name="_Toc199716179"/>
      <w:r w:rsidRPr="00267F03">
        <w:rPr>
          <w:rFonts w:ascii="Times New Roman" w:hAnsi="Times New Roman" w:cs="Times New Roman"/>
          <w:b/>
          <w:bCs/>
          <w:color w:val="auto"/>
          <w:sz w:val="26"/>
          <w:szCs w:val="26"/>
        </w:rPr>
        <w:t>3.</w:t>
      </w:r>
      <w:r w:rsidR="0091377C" w:rsidRPr="00115E3F">
        <w:rPr>
          <w:rFonts w:ascii="Times New Roman" w:hAnsi="Times New Roman" w:cs="Times New Roman"/>
          <w:b/>
          <w:color w:val="auto"/>
          <w:sz w:val="26"/>
          <w:szCs w:val="26"/>
        </w:rPr>
        <w:t>11</w:t>
      </w:r>
      <w:r w:rsidRPr="00267F03">
        <w:rPr>
          <w:rFonts w:ascii="Times New Roman" w:hAnsi="Times New Roman" w:cs="Times New Roman"/>
          <w:b/>
          <w:bCs/>
          <w:color w:val="auto"/>
          <w:sz w:val="26"/>
          <w:szCs w:val="26"/>
        </w:rPr>
        <w:t xml:space="preserve"> Giao Diện Thêm </w:t>
      </w:r>
      <w:r w:rsidR="002176C5" w:rsidRPr="00267F03">
        <w:rPr>
          <w:rFonts w:ascii="Times New Roman" w:hAnsi="Times New Roman" w:cs="Times New Roman"/>
          <w:b/>
          <w:bCs/>
          <w:color w:val="auto"/>
          <w:sz w:val="26"/>
          <w:szCs w:val="26"/>
        </w:rPr>
        <w:t>sửa và xóa</w:t>
      </w:r>
      <w:r w:rsidRPr="00267F03">
        <w:rPr>
          <w:rFonts w:ascii="Times New Roman" w:hAnsi="Times New Roman" w:cs="Times New Roman"/>
          <w:b/>
          <w:bCs/>
          <w:color w:val="auto"/>
          <w:sz w:val="26"/>
          <w:szCs w:val="26"/>
        </w:rPr>
        <w:t xml:space="preserve"> sinh viên</w:t>
      </w:r>
      <w:bookmarkEnd w:id="81"/>
      <w:r w:rsidRPr="00267F03">
        <w:rPr>
          <w:rFonts w:ascii="Times New Roman" w:hAnsi="Times New Roman" w:cs="Times New Roman"/>
          <w:b/>
          <w:bCs/>
          <w:color w:val="auto"/>
          <w:sz w:val="26"/>
          <w:szCs w:val="26"/>
        </w:rPr>
        <w:t xml:space="preserve"> </w:t>
      </w:r>
    </w:p>
    <w:p w14:paraId="162B6D3B" w14:textId="34ED55DD" w:rsidR="002176C5" w:rsidRPr="00267F03" w:rsidRDefault="002176C5" w:rsidP="002176C5">
      <w:pPr>
        <w:spacing w:line="360" w:lineRule="auto"/>
        <w:ind w:firstLine="0"/>
        <w:rPr>
          <w:b/>
          <w:bCs/>
          <w:szCs w:val="26"/>
        </w:rPr>
      </w:pPr>
      <w:r w:rsidRPr="00267F03">
        <w:rPr>
          <w:b/>
          <w:bCs/>
          <w:szCs w:val="26"/>
        </w:rPr>
        <w:t>Thêm sinh viên:</w:t>
      </w:r>
    </w:p>
    <w:p w14:paraId="4CE13674" w14:textId="77777777" w:rsidR="002067CE" w:rsidRPr="00267F03" w:rsidRDefault="002067CE" w:rsidP="00587D2B">
      <w:pPr>
        <w:spacing w:line="360" w:lineRule="auto"/>
        <w:rPr>
          <w:szCs w:val="26"/>
        </w:rPr>
      </w:pPr>
      <w:r w:rsidRPr="00267F03">
        <w:rPr>
          <w:szCs w:val="26"/>
        </w:rPr>
        <w:t>Đây là giao diện thêm các sinh viên tham gia câu lạc bộ để quản lý và đáp ứng các nhu cầu của sinh viên trong tương lại như đăng kí tham gia các khóa học thêm từ câu lạc bộ hoặc theo dõi các thông báo thông tin từ khoa,vv</w:t>
      </w:r>
    </w:p>
    <w:p w14:paraId="76F2E331" w14:textId="2B46CA77" w:rsidR="002067CE" w:rsidRPr="00267F03" w:rsidRDefault="006A6561" w:rsidP="00587D2B">
      <w:pPr>
        <w:spacing w:line="360" w:lineRule="auto"/>
        <w:jc w:val="center"/>
        <w:rPr>
          <w:szCs w:val="26"/>
        </w:rPr>
      </w:pPr>
      <w:r w:rsidRPr="00267F03">
        <w:rPr>
          <w:noProof/>
          <w:szCs w:val="26"/>
          <w:lang w:val="en-US"/>
        </w:rPr>
        <w:lastRenderedPageBreak/>
        <w:drawing>
          <wp:inline distT="0" distB="0" distL="0" distR="0" wp14:anchorId="55D1F7AB" wp14:editId="2E7F35E9">
            <wp:extent cx="5240867" cy="4676466"/>
            <wp:effectExtent l="0" t="0" r="0" b="0"/>
            <wp:docPr id="781879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9516" name="Picture 1" descr="A screenshot of a computer&#10;&#10;AI-generated content may be incorrect."/>
                    <pic:cNvPicPr/>
                  </pic:nvPicPr>
                  <pic:blipFill>
                    <a:blip r:embed="rId36"/>
                    <a:stretch>
                      <a:fillRect/>
                    </a:stretch>
                  </pic:blipFill>
                  <pic:spPr>
                    <a:xfrm>
                      <a:off x="0" y="0"/>
                      <a:ext cx="5244517" cy="4679723"/>
                    </a:xfrm>
                    <a:prstGeom prst="rect">
                      <a:avLst/>
                    </a:prstGeom>
                  </pic:spPr>
                </pic:pic>
              </a:graphicData>
            </a:graphic>
          </wp:inline>
        </w:drawing>
      </w:r>
    </w:p>
    <w:p w14:paraId="5158767B" w14:textId="4EBB8614" w:rsidR="0087606A" w:rsidRPr="00267F03" w:rsidRDefault="00794D00" w:rsidP="009550D7">
      <w:pPr>
        <w:pStyle w:val="hinh"/>
        <w:rPr>
          <w:szCs w:val="26"/>
        </w:rPr>
      </w:pPr>
      <w:bookmarkStart w:id="82" w:name="_Toc199715895"/>
      <w:r w:rsidRPr="00267F03">
        <w:rPr>
          <w:rFonts w:cs="Times New Roman"/>
          <w:szCs w:val="26"/>
        </w:rPr>
        <w:t>Hình 3.15: Giao diện thêm sinh viên</w:t>
      </w:r>
      <w:bookmarkEnd w:id="82"/>
    </w:p>
    <w:p w14:paraId="780ECA2B" w14:textId="3AFAB495" w:rsidR="0087606A" w:rsidRPr="00267F03" w:rsidRDefault="00295E28" w:rsidP="0087606A">
      <w:pPr>
        <w:spacing w:line="360" w:lineRule="auto"/>
        <w:ind w:firstLine="0"/>
        <w:rPr>
          <w:b/>
          <w:szCs w:val="26"/>
        </w:rPr>
      </w:pPr>
      <w:r w:rsidRPr="00267F03">
        <w:rPr>
          <w:b/>
          <w:bCs/>
          <w:szCs w:val="26"/>
        </w:rPr>
        <w:t>Sửa sinh viên:</w:t>
      </w:r>
    </w:p>
    <w:p w14:paraId="49219F90" w14:textId="505B4C24" w:rsidR="00295E28" w:rsidRPr="00267F03" w:rsidRDefault="00295E28" w:rsidP="00295E28">
      <w:pPr>
        <w:spacing w:line="360" w:lineRule="auto"/>
        <w:ind w:firstLine="567"/>
        <w:rPr>
          <w:szCs w:val="26"/>
        </w:rPr>
      </w:pPr>
      <w:r w:rsidRPr="00115E3F">
        <w:rPr>
          <w:szCs w:val="26"/>
        </w:rPr>
        <w:t xml:space="preserve">Giao diện này là một phần của một hệ thống quản lý thông tin sinh viên, được thiết kế để hỗ trợ việc nhập, chỉnh sửa và lưu trữ dữ liệu cá nhân một cách có tổ chức. Hệ thống bao gồm các trường thông tin cơ bản như mã sinh viên, họ và tên, email, số điện thoại, và lớp học, được sắp xếp theo trình tự logic để tối ưu hóa trải nghiệm người dùng. Chức năng "Cập nhật" cho phép lưu thông tin sau khi chỉnh sửa, trong khi nút "Hủy" hỗ trợ hủy bỏ thao tác khi cần thiết. </w:t>
      </w:r>
    </w:p>
    <w:p w14:paraId="5A368AE0" w14:textId="74433693" w:rsidR="00106206" w:rsidRPr="00267F03" w:rsidRDefault="00106206" w:rsidP="00106206">
      <w:pPr>
        <w:spacing w:line="360" w:lineRule="auto"/>
        <w:ind w:firstLine="567"/>
        <w:jc w:val="center"/>
        <w:rPr>
          <w:szCs w:val="26"/>
        </w:rPr>
      </w:pPr>
      <w:r w:rsidRPr="00267F03">
        <w:rPr>
          <w:noProof/>
          <w:szCs w:val="26"/>
        </w:rPr>
        <w:lastRenderedPageBreak/>
        <w:drawing>
          <wp:inline distT="0" distB="0" distL="0" distR="0" wp14:anchorId="5191A7C7" wp14:editId="37E2A35C">
            <wp:extent cx="5943600" cy="4972050"/>
            <wp:effectExtent l="0" t="0" r="0" b="0"/>
            <wp:docPr id="730567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67908" name="Picture 1" descr="A screenshot of a computer&#10;&#10;AI-generated content may be incorrect."/>
                    <pic:cNvPicPr/>
                  </pic:nvPicPr>
                  <pic:blipFill>
                    <a:blip r:embed="rId37"/>
                    <a:stretch>
                      <a:fillRect/>
                    </a:stretch>
                  </pic:blipFill>
                  <pic:spPr>
                    <a:xfrm>
                      <a:off x="0" y="0"/>
                      <a:ext cx="5943600" cy="4972050"/>
                    </a:xfrm>
                    <a:prstGeom prst="rect">
                      <a:avLst/>
                    </a:prstGeom>
                  </pic:spPr>
                </pic:pic>
              </a:graphicData>
            </a:graphic>
          </wp:inline>
        </w:drawing>
      </w:r>
    </w:p>
    <w:p w14:paraId="5DA293F5" w14:textId="047AACA2" w:rsidR="00295E28" w:rsidRPr="00267F03" w:rsidRDefault="00794D00" w:rsidP="009550D7">
      <w:pPr>
        <w:pStyle w:val="hinh"/>
        <w:rPr>
          <w:rFonts w:cs="Times New Roman"/>
          <w:szCs w:val="26"/>
        </w:rPr>
      </w:pPr>
      <w:bookmarkStart w:id="83" w:name="_Toc199715896"/>
      <w:r w:rsidRPr="00267F03">
        <w:rPr>
          <w:rFonts w:cs="Times New Roman"/>
          <w:szCs w:val="26"/>
        </w:rPr>
        <w:t xml:space="preserve">Hình 3.16: Giao diện </w:t>
      </w:r>
      <w:r w:rsidR="00134F43" w:rsidRPr="00267F03">
        <w:rPr>
          <w:rFonts w:cs="Times New Roman"/>
          <w:szCs w:val="26"/>
        </w:rPr>
        <w:t xml:space="preserve">sửa </w:t>
      </w:r>
      <w:r w:rsidRPr="00267F03">
        <w:rPr>
          <w:rFonts w:cs="Times New Roman"/>
          <w:szCs w:val="26"/>
        </w:rPr>
        <w:t>sinh viên</w:t>
      </w:r>
      <w:bookmarkEnd w:id="83"/>
    </w:p>
    <w:p w14:paraId="5F02D3F2" w14:textId="262E089D" w:rsidR="002067CE" w:rsidRPr="00267F03" w:rsidRDefault="002067CE" w:rsidP="002176C5">
      <w:pPr>
        <w:spacing w:line="360" w:lineRule="auto"/>
        <w:ind w:firstLine="0"/>
        <w:rPr>
          <w:b/>
          <w:bCs/>
          <w:szCs w:val="26"/>
        </w:rPr>
      </w:pPr>
      <w:r w:rsidRPr="00267F03">
        <w:rPr>
          <w:b/>
          <w:bCs/>
          <w:szCs w:val="26"/>
        </w:rPr>
        <w:t xml:space="preserve">Xóa Sinh Viên </w:t>
      </w:r>
    </w:p>
    <w:p w14:paraId="41D47EFE" w14:textId="32F4FB69" w:rsidR="00B44908" w:rsidRPr="00267F03" w:rsidRDefault="00B44908" w:rsidP="00B44908">
      <w:pPr>
        <w:spacing w:line="360" w:lineRule="auto"/>
        <w:ind w:firstLine="567"/>
        <w:rPr>
          <w:szCs w:val="26"/>
        </w:rPr>
      </w:pPr>
      <w:r w:rsidRPr="005E5A07">
        <w:rPr>
          <w:szCs w:val="26"/>
        </w:rPr>
        <w:t xml:space="preserve">Hệ thống quản lý danh sách học viên được thiết kế để hỗ trợ admin quản lý thông tin sinh viên một cách hiệu quả. </w:t>
      </w:r>
      <w:r w:rsidRPr="00115E3F">
        <w:rPr>
          <w:szCs w:val="26"/>
        </w:rPr>
        <w:t xml:space="preserve">Giao diện hiển thị danh sách học viên trong các khung riêng biệt, bao gồm thông tin chi tiết như tên, mã sinh viên, email, số điện thoại, lớp học và ngày tham gia. </w:t>
      </w:r>
      <w:r w:rsidRPr="00C66CDA">
        <w:rPr>
          <w:szCs w:val="26"/>
        </w:rPr>
        <w:t xml:space="preserve">Admin có thể thực hiện các thao tác như thêm, sửa, xóa học viên, tìm kiếm và lọc danh sách theo lớp học, với mục tiêu đảm bảo quản lý thông tin rõ ràng và thuận tiện. Khi admin nhấn nút "Xóa" màu đỏ nằm dưới khung thông tin của học viên, hệ thống sẽ kiểm tra trạng thái của học viên đó. Nếu học viên không thuộc diện bảo vệ, nghĩa là không trúng tuyển các khóa học cụ thể như Java, Python, C++, hoặc thiết, hệ thống sẽ tiến hành </w:t>
      </w:r>
      <w:r w:rsidRPr="00C66CDA">
        <w:rPr>
          <w:szCs w:val="26"/>
        </w:rPr>
        <w:lastRenderedPageBreak/>
        <w:t>xóa ngay lập tức, giúp admin nhanh chóng cập nhật danh sách mà không cần bước xác nhận bổ sung.</w:t>
      </w:r>
    </w:p>
    <w:p w14:paraId="72BC992C" w14:textId="235351F9" w:rsidR="00B44908" w:rsidRPr="00267F03" w:rsidRDefault="00B44908" w:rsidP="00B44908">
      <w:pPr>
        <w:spacing w:line="360" w:lineRule="auto"/>
        <w:ind w:firstLine="0"/>
        <w:jc w:val="center"/>
        <w:rPr>
          <w:szCs w:val="26"/>
        </w:rPr>
      </w:pPr>
      <w:r w:rsidRPr="00267F03">
        <w:rPr>
          <w:noProof/>
          <w:szCs w:val="26"/>
        </w:rPr>
        <w:drawing>
          <wp:inline distT="0" distB="0" distL="0" distR="0" wp14:anchorId="4E7C9246" wp14:editId="32B2E0BA">
            <wp:extent cx="5943600" cy="2302510"/>
            <wp:effectExtent l="0" t="0" r="0" b="2540"/>
            <wp:docPr id="1954971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71472" name="Picture 1" descr="A screenshot of a computer&#10;&#10;AI-generated content may be incorrect."/>
                    <pic:cNvPicPr/>
                  </pic:nvPicPr>
                  <pic:blipFill>
                    <a:blip r:embed="rId38"/>
                    <a:stretch>
                      <a:fillRect/>
                    </a:stretch>
                  </pic:blipFill>
                  <pic:spPr>
                    <a:xfrm>
                      <a:off x="0" y="0"/>
                      <a:ext cx="5943600" cy="2302510"/>
                    </a:xfrm>
                    <a:prstGeom prst="rect">
                      <a:avLst/>
                    </a:prstGeom>
                  </pic:spPr>
                </pic:pic>
              </a:graphicData>
            </a:graphic>
          </wp:inline>
        </w:drawing>
      </w:r>
    </w:p>
    <w:p w14:paraId="6D4FF0A5" w14:textId="3E6FB8D4" w:rsidR="00B44908" w:rsidRPr="00267F03" w:rsidRDefault="00134F43" w:rsidP="009550D7">
      <w:pPr>
        <w:pStyle w:val="hinh"/>
        <w:rPr>
          <w:szCs w:val="26"/>
        </w:rPr>
      </w:pPr>
      <w:bookmarkStart w:id="84" w:name="_Toc199715897"/>
      <w:r w:rsidRPr="00267F03">
        <w:rPr>
          <w:rFonts w:cs="Times New Roman"/>
          <w:szCs w:val="26"/>
        </w:rPr>
        <w:t>Hình 3.17: Giao diện xóa sinh viên</w:t>
      </w:r>
      <w:bookmarkEnd w:id="84"/>
    </w:p>
    <w:p w14:paraId="1018AA32" w14:textId="77777777" w:rsidR="00B44908" w:rsidRPr="00267F03" w:rsidRDefault="00B44908" w:rsidP="00B44908">
      <w:pPr>
        <w:spacing w:line="360" w:lineRule="auto"/>
        <w:ind w:firstLine="567"/>
        <w:rPr>
          <w:szCs w:val="26"/>
        </w:rPr>
      </w:pPr>
      <w:r w:rsidRPr="00267F03">
        <w:rPr>
          <w:szCs w:val="26"/>
        </w:rPr>
        <w:t>Trong trường hợp học viên đã trúng tuyển các khóa học được bảo vệ như Java, Python, C++, hoặc thiết, việc nhấn nút "Xóa" sẽ kích hoạt một thông báo cảnh báo từ hệ thống. Thông báo này hiển thị dòng chữ "Sinh viên đã trúng tuyển các khóa học sau không thể xóa: Java, Python, C++, thiết", kèm theo hai tùy chọn "OK" để xác nhận và "Hủy" để hủy hành động. Cơ chế này được thiết kế để bảo vệ dữ liệu quan trọng, ngăn chặn việc xóa nhầm các học viên đã tham gia khóa học, đồng thời cung cấp thông tin rõ ràng để admin hiểu lý do không thể thực hiện thao tác xóa. Hệ thống đảm bảo tính minh bạch và an toàn dữ liệu, giúp admin quản lý danh sách học viên một cách hiệu quả và đáng tin cậy.</w:t>
      </w:r>
    </w:p>
    <w:p w14:paraId="78F87051" w14:textId="798FFA5D" w:rsidR="00B44908" w:rsidRPr="00267F03" w:rsidRDefault="00C25347" w:rsidP="00B44908">
      <w:pPr>
        <w:spacing w:line="360" w:lineRule="auto"/>
        <w:ind w:firstLine="0"/>
        <w:rPr>
          <w:szCs w:val="26"/>
        </w:rPr>
      </w:pPr>
      <w:r w:rsidRPr="00267F03">
        <w:rPr>
          <w:noProof/>
          <w:szCs w:val="26"/>
        </w:rPr>
        <w:lastRenderedPageBreak/>
        <w:drawing>
          <wp:inline distT="0" distB="0" distL="0" distR="0" wp14:anchorId="2384C343" wp14:editId="6F332C49">
            <wp:extent cx="5943600" cy="2751455"/>
            <wp:effectExtent l="0" t="0" r="0" b="0"/>
            <wp:docPr id="444018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8615" name="Picture 1" descr="A screenshot of a computer&#10;&#10;AI-generated content may be incorrect."/>
                    <pic:cNvPicPr/>
                  </pic:nvPicPr>
                  <pic:blipFill>
                    <a:blip r:embed="rId39"/>
                    <a:stretch>
                      <a:fillRect/>
                    </a:stretch>
                  </pic:blipFill>
                  <pic:spPr>
                    <a:xfrm>
                      <a:off x="0" y="0"/>
                      <a:ext cx="5943600" cy="2751455"/>
                    </a:xfrm>
                    <a:prstGeom prst="rect">
                      <a:avLst/>
                    </a:prstGeom>
                  </pic:spPr>
                </pic:pic>
              </a:graphicData>
            </a:graphic>
          </wp:inline>
        </w:drawing>
      </w:r>
    </w:p>
    <w:p w14:paraId="54BA25E4" w14:textId="27B5D4F7" w:rsidR="002067CE" w:rsidRPr="00267F03" w:rsidRDefault="00134F43" w:rsidP="009550D7">
      <w:pPr>
        <w:pStyle w:val="hinh"/>
        <w:rPr>
          <w:rFonts w:cs="Times New Roman"/>
          <w:szCs w:val="26"/>
        </w:rPr>
      </w:pPr>
      <w:bookmarkStart w:id="85" w:name="_Toc199715898"/>
      <w:r w:rsidRPr="00267F03">
        <w:rPr>
          <w:rFonts w:cs="Times New Roman"/>
          <w:szCs w:val="26"/>
        </w:rPr>
        <w:t>Hình 3.18: Giao diện thêm sinh viên trong khóa học</w:t>
      </w:r>
      <w:bookmarkEnd w:id="85"/>
    </w:p>
    <w:p w14:paraId="3C0DE476" w14:textId="1E996529" w:rsidR="001A32DA" w:rsidRDefault="00154F60" w:rsidP="002D4275">
      <w:pPr>
        <w:ind w:firstLine="0"/>
        <w:outlineLvl w:val="1"/>
        <w:rPr>
          <w:b/>
          <w:szCs w:val="26"/>
          <w:lang w:val="en-US"/>
        </w:rPr>
      </w:pPr>
      <w:bookmarkStart w:id="86" w:name="_Toc199716180"/>
      <w:r w:rsidRPr="001F05E0">
        <w:rPr>
          <w:b/>
          <w:szCs w:val="26"/>
        </w:rPr>
        <w:t xml:space="preserve">3.12 Giao </w:t>
      </w:r>
      <w:r w:rsidR="00515E58" w:rsidRPr="001F05E0">
        <w:rPr>
          <w:b/>
          <w:szCs w:val="26"/>
        </w:rPr>
        <w:t>diện chi tiết khóa học</w:t>
      </w:r>
      <w:bookmarkEnd w:id="86"/>
    </w:p>
    <w:p w14:paraId="1B137F6C" w14:textId="77777777" w:rsidR="00522EF0" w:rsidRPr="00522EF0" w:rsidRDefault="00522EF0" w:rsidP="002D4275">
      <w:pPr>
        <w:ind w:firstLine="0"/>
        <w:outlineLvl w:val="1"/>
        <w:rPr>
          <w:b/>
          <w:szCs w:val="26"/>
          <w:lang w:val="en-US"/>
        </w:rPr>
      </w:pPr>
    </w:p>
    <w:p w14:paraId="5F1A2376" w14:textId="23DBC136" w:rsidR="00C63BE0" w:rsidRPr="001F05E0" w:rsidRDefault="00C63BE0" w:rsidP="00C63BE0">
      <w:pPr>
        <w:spacing w:line="360" w:lineRule="auto"/>
        <w:ind w:firstLine="567"/>
        <w:rPr>
          <w:szCs w:val="26"/>
        </w:rPr>
      </w:pPr>
      <w:r w:rsidRPr="001F05E0">
        <w:rPr>
          <w:szCs w:val="26"/>
        </w:rPr>
        <w:t>Chức năng này cho phép hiển thị danh sách học viên đã đăng ký, với nút "Thêm học viên" hỗ trợ bổ sung sinh viên mới một cách dễ dàng. Đồng thời, khu vực "Danh sách học viên" cung cấp khả năng theo dõi thông tin chi tiết của từng học viên tham gia khóa học. Nút "Kết quả" tích hợp trong giao diện giúp người quản lý xem điểm số hoặc tiến độ học tập của học viên, đảm bảo việc đánh giá hiệu suất được thực hiện thuận tiện. Đồng thời tùy chọn xóa (biểu tượng "X") giúp loại bỏ thành viên khỏi danh sách khi cần thiết.</w:t>
      </w:r>
    </w:p>
    <w:p w14:paraId="25F82280" w14:textId="56D453DD" w:rsidR="002D4275" w:rsidRPr="001F05E0" w:rsidRDefault="00C63BE0" w:rsidP="00C63BE0">
      <w:pPr>
        <w:spacing w:line="360" w:lineRule="auto"/>
        <w:ind w:firstLine="567"/>
        <w:rPr>
          <w:szCs w:val="26"/>
        </w:rPr>
      </w:pPr>
      <w:r w:rsidRPr="001F05E0">
        <w:rPr>
          <w:szCs w:val="26"/>
        </w:rPr>
        <w:t xml:space="preserve">Trong một giao diện khác, tôi nhận thấy chức năng "Danh sách support" hỗ trợ quản lý đội ngũ hỗ trợ của khóa học. Chức năng này hiển thị danh sách các thành viên hỗ trợ, ví dụ như "Do Thi F" và "Bùi Văn G", với mã định danh tương ứng (SUP002, SUP003). Nút "Thêm support" cho phép bổ sung nhân sự hỗ trợ mới, đồng thời tùy chọn xóa (biểu tượng "X") giúp loại bỏ thành viên khỏi danh sách khi cần thiết. </w:t>
      </w:r>
    </w:p>
    <w:p w14:paraId="2FF2C349" w14:textId="2972A3E6" w:rsidR="0063014C" w:rsidRPr="001F05E0" w:rsidRDefault="0063014C" w:rsidP="0063014C">
      <w:pPr>
        <w:spacing w:line="360" w:lineRule="auto"/>
        <w:ind w:firstLine="0"/>
        <w:rPr>
          <w:szCs w:val="26"/>
        </w:rPr>
      </w:pPr>
      <w:r w:rsidRPr="001F05E0">
        <w:rPr>
          <w:szCs w:val="26"/>
        </w:rPr>
        <w:lastRenderedPageBreak/>
        <w:drawing>
          <wp:inline distT="0" distB="0" distL="0" distR="0" wp14:anchorId="2E067D9B" wp14:editId="51312705">
            <wp:extent cx="5943600" cy="2875280"/>
            <wp:effectExtent l="0" t="0" r="0" b="1270"/>
            <wp:docPr id="1154818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842" name="Picture 1" descr="A screenshot of a phone&#10;&#10;AI-generated content may be incorrect."/>
                    <pic:cNvPicPr/>
                  </pic:nvPicPr>
                  <pic:blipFill>
                    <a:blip r:embed="rId40"/>
                    <a:stretch>
                      <a:fillRect/>
                    </a:stretch>
                  </pic:blipFill>
                  <pic:spPr>
                    <a:xfrm>
                      <a:off x="0" y="0"/>
                      <a:ext cx="5943600" cy="2875280"/>
                    </a:xfrm>
                    <a:prstGeom prst="rect">
                      <a:avLst/>
                    </a:prstGeom>
                  </pic:spPr>
                </pic:pic>
              </a:graphicData>
            </a:graphic>
          </wp:inline>
        </w:drawing>
      </w:r>
      <w:r w:rsidRPr="001F05E0">
        <w:rPr>
          <w:szCs w:val="26"/>
        </w:rPr>
        <w:drawing>
          <wp:inline distT="0" distB="0" distL="0" distR="0" wp14:anchorId="7E80D89C" wp14:editId="40DAF9FB">
            <wp:extent cx="5943600" cy="1372235"/>
            <wp:effectExtent l="0" t="0" r="0" b="0"/>
            <wp:docPr id="1987739117"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9117" name="Picture 1" descr="A white rectangular object with a black border&#10;&#10;AI-generated content may be incorrect."/>
                    <pic:cNvPicPr/>
                  </pic:nvPicPr>
                  <pic:blipFill>
                    <a:blip r:embed="rId41"/>
                    <a:stretch>
                      <a:fillRect/>
                    </a:stretch>
                  </pic:blipFill>
                  <pic:spPr>
                    <a:xfrm>
                      <a:off x="0" y="0"/>
                      <a:ext cx="5943600" cy="1372235"/>
                    </a:xfrm>
                    <a:prstGeom prst="rect">
                      <a:avLst/>
                    </a:prstGeom>
                  </pic:spPr>
                </pic:pic>
              </a:graphicData>
            </a:graphic>
          </wp:inline>
        </w:drawing>
      </w:r>
      <w:r w:rsidRPr="001F05E0">
        <w:rPr>
          <w:szCs w:val="26"/>
        </w:rPr>
        <w:t xml:space="preserve"> </w:t>
      </w:r>
    </w:p>
    <w:p w14:paraId="02F54750" w14:textId="2F0C5BEA" w:rsidR="0063014C" w:rsidRPr="0063014C" w:rsidRDefault="0063014C" w:rsidP="009550D7">
      <w:pPr>
        <w:pStyle w:val="hinh"/>
        <w:rPr>
          <w:szCs w:val="24"/>
        </w:rPr>
      </w:pPr>
      <w:bookmarkStart w:id="87" w:name="_Toc199715899"/>
      <w:r w:rsidRPr="001F05E0">
        <w:rPr>
          <w:sz w:val="26"/>
          <w:szCs w:val="26"/>
        </w:rPr>
        <w:t>Hình 3.</w:t>
      </w:r>
      <w:r>
        <w:rPr>
          <w:szCs w:val="24"/>
        </w:rPr>
        <w:t>19</w:t>
      </w:r>
      <w:r w:rsidRPr="0063014C">
        <w:rPr>
          <w:szCs w:val="24"/>
        </w:rPr>
        <w:t>: Giao diện thêm sinh viên</w:t>
      </w:r>
      <w:bookmarkEnd w:id="87"/>
    </w:p>
    <w:p w14:paraId="72924A22" w14:textId="0BD4E451" w:rsidR="002D4275" w:rsidRPr="001F05E0" w:rsidRDefault="001F05E0" w:rsidP="00DB7A9D">
      <w:pPr>
        <w:spacing w:line="360" w:lineRule="auto"/>
        <w:ind w:firstLine="0"/>
        <w:outlineLvl w:val="1"/>
        <w:rPr>
          <w:b/>
          <w:szCs w:val="26"/>
        </w:rPr>
      </w:pPr>
      <w:bookmarkStart w:id="88" w:name="_Toc199716181"/>
      <w:r w:rsidRPr="001F05E0">
        <w:rPr>
          <w:b/>
          <w:bCs/>
          <w:szCs w:val="26"/>
          <w:lang w:val="en-US"/>
        </w:rPr>
        <w:t xml:space="preserve">3.13 </w:t>
      </w:r>
      <w:proofErr w:type="spellStart"/>
      <w:r w:rsidRPr="001F05E0">
        <w:rPr>
          <w:b/>
          <w:bCs/>
          <w:szCs w:val="26"/>
          <w:lang w:val="en-US"/>
        </w:rPr>
        <w:t>Thêm</w:t>
      </w:r>
      <w:proofErr w:type="spellEnd"/>
      <w:r w:rsidRPr="001F05E0">
        <w:rPr>
          <w:b/>
          <w:bCs/>
          <w:szCs w:val="26"/>
        </w:rPr>
        <w:t>, xóa học viên và support trong khóa học</w:t>
      </w:r>
      <w:bookmarkEnd w:id="88"/>
    </w:p>
    <w:p w14:paraId="49E5C0CD" w14:textId="29148ECB" w:rsidR="00522EF0" w:rsidRPr="00522EF0" w:rsidRDefault="00B13BB9" w:rsidP="00DB7A9D">
      <w:pPr>
        <w:spacing w:line="360" w:lineRule="auto"/>
        <w:ind w:firstLine="0"/>
        <w:rPr>
          <w:b/>
          <w:bCs/>
          <w:szCs w:val="26"/>
          <w:lang w:val="en-US"/>
        </w:rPr>
      </w:pPr>
      <w:r w:rsidRPr="00B13BB9">
        <w:rPr>
          <w:b/>
          <w:bCs/>
          <w:szCs w:val="26"/>
        </w:rPr>
        <w:t>Thêm sinh viên vào khóa học:</w:t>
      </w:r>
    </w:p>
    <w:p w14:paraId="7B34FF30" w14:textId="77777777" w:rsidR="00945D20" w:rsidRDefault="00945D20" w:rsidP="00945D20">
      <w:pPr>
        <w:tabs>
          <w:tab w:val="left" w:pos="567"/>
          <w:tab w:val="left" w:pos="1134"/>
        </w:tabs>
        <w:spacing w:line="360" w:lineRule="auto"/>
        <w:ind w:firstLine="0"/>
        <w:rPr>
          <w:rFonts w:cs="Times New Roman"/>
          <w:szCs w:val="26"/>
        </w:rPr>
      </w:pPr>
      <w:r>
        <w:rPr>
          <w:rFonts w:cs="Times New Roman"/>
          <w:szCs w:val="26"/>
        </w:rPr>
        <w:tab/>
        <w:t>G</w:t>
      </w:r>
      <w:r w:rsidRPr="00945D20">
        <w:rPr>
          <w:rFonts w:cs="Times New Roman"/>
          <w:szCs w:val="26"/>
        </w:rPr>
        <w:t>iao diện chức năng "Thêm học viên vào khóa học" và nhận thấy đây là một công cụ hỗ trợ quản lý danh sách học viên hiệu quả. Giao diện cung cấp ô tìm kiếm "Tìm kiếm học viên..." để người dùng có thể nhanh chóng lọc danh sách dựa trên tên hoặc mã sinh viên. Danh sách hiển thị bao gồm các học viên như Tran Van F (SV006), Le Thi G (SV007), Pham Van H (SV008), Bui Van J (SV010), và Nguyen Thi K (SV011),</w:t>
      </w:r>
      <w:r>
        <w:rPr>
          <w:rFonts w:cs="Times New Roman"/>
          <w:szCs w:val="26"/>
        </w:rPr>
        <w:t>...</w:t>
      </w:r>
      <w:r w:rsidRPr="00945D20">
        <w:rPr>
          <w:rFonts w:cs="Times New Roman"/>
          <w:szCs w:val="26"/>
        </w:rPr>
        <w:t xml:space="preserve"> với mã sinh viên tương ứng được liệt kê rõ ràng bên cạnh tên. Thiết kế này giúp dễ dàng theo dõi và chọn học viên để thêm vào khóa học. Nút "X" ở góc trên cùng bên phải cho phép hủy thao tác, đảm bảo tính linh hoạt trong quá trình sử dụng </w:t>
      </w:r>
    </w:p>
    <w:p w14:paraId="0911F902" w14:textId="77777777" w:rsidR="00945D20" w:rsidRDefault="00945D20" w:rsidP="00945D20">
      <w:pPr>
        <w:tabs>
          <w:tab w:val="left" w:pos="567"/>
          <w:tab w:val="left" w:pos="1134"/>
        </w:tabs>
        <w:spacing w:line="360" w:lineRule="auto"/>
        <w:ind w:firstLine="0"/>
        <w:jc w:val="center"/>
        <w:rPr>
          <w:rFonts w:cs="Times New Roman"/>
          <w:szCs w:val="26"/>
        </w:rPr>
      </w:pPr>
      <w:r>
        <w:rPr>
          <w:noProof/>
        </w:rPr>
        <w:lastRenderedPageBreak/>
        <w:drawing>
          <wp:inline distT="0" distB="0" distL="0" distR="0" wp14:anchorId="092C30B5" wp14:editId="078F8140">
            <wp:extent cx="5943600" cy="4638040"/>
            <wp:effectExtent l="0" t="0" r="0" b="0"/>
            <wp:docPr id="5093416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41635" name="Picture 1" descr="A screenshot of a chat&#10;&#10;AI-generated content may be incorrect."/>
                    <pic:cNvPicPr/>
                  </pic:nvPicPr>
                  <pic:blipFill>
                    <a:blip r:embed="rId42"/>
                    <a:stretch>
                      <a:fillRect/>
                    </a:stretch>
                  </pic:blipFill>
                  <pic:spPr>
                    <a:xfrm>
                      <a:off x="0" y="0"/>
                      <a:ext cx="5943600" cy="4638040"/>
                    </a:xfrm>
                    <a:prstGeom prst="rect">
                      <a:avLst/>
                    </a:prstGeom>
                  </pic:spPr>
                </pic:pic>
              </a:graphicData>
            </a:graphic>
          </wp:inline>
        </w:drawing>
      </w:r>
    </w:p>
    <w:p w14:paraId="118A7162" w14:textId="0FC94EB1" w:rsidR="00945D20" w:rsidRPr="001F05E0" w:rsidRDefault="00945D20" w:rsidP="00945D20">
      <w:pPr>
        <w:pStyle w:val="hinh"/>
        <w:rPr>
          <w:szCs w:val="24"/>
        </w:rPr>
      </w:pPr>
      <w:bookmarkStart w:id="89" w:name="_Toc199715900"/>
      <w:r w:rsidRPr="001F05E0">
        <w:rPr>
          <w:sz w:val="26"/>
          <w:szCs w:val="26"/>
        </w:rPr>
        <w:t>Hình 3.</w:t>
      </w:r>
      <w:r>
        <w:rPr>
          <w:szCs w:val="24"/>
        </w:rPr>
        <w:t>20</w:t>
      </w:r>
      <w:r w:rsidRPr="001F05E0">
        <w:rPr>
          <w:szCs w:val="24"/>
        </w:rPr>
        <w:t>: Giao diện thêm sinh viên</w:t>
      </w:r>
      <w:bookmarkEnd w:id="89"/>
    </w:p>
    <w:p w14:paraId="01452554" w14:textId="678C4868" w:rsidR="00E978CA" w:rsidRPr="00B13BB9" w:rsidRDefault="00E978CA" w:rsidP="004B51EA">
      <w:pPr>
        <w:spacing w:line="360" w:lineRule="auto"/>
        <w:ind w:firstLine="0"/>
        <w:rPr>
          <w:b/>
          <w:bCs/>
          <w:szCs w:val="26"/>
        </w:rPr>
      </w:pPr>
      <w:r>
        <w:rPr>
          <w:b/>
          <w:bCs/>
          <w:szCs w:val="26"/>
        </w:rPr>
        <w:t xml:space="preserve">Xóa </w:t>
      </w:r>
      <w:r w:rsidRPr="00B13BB9">
        <w:rPr>
          <w:b/>
          <w:bCs/>
          <w:szCs w:val="26"/>
        </w:rPr>
        <w:t xml:space="preserve">sinh viên </w:t>
      </w:r>
      <w:r>
        <w:rPr>
          <w:b/>
          <w:bCs/>
          <w:szCs w:val="26"/>
        </w:rPr>
        <w:t xml:space="preserve">khỏi </w:t>
      </w:r>
      <w:r w:rsidRPr="00B13BB9">
        <w:rPr>
          <w:b/>
          <w:bCs/>
          <w:szCs w:val="26"/>
        </w:rPr>
        <w:t>khóa học:</w:t>
      </w:r>
    </w:p>
    <w:p w14:paraId="2293F875" w14:textId="0A9336EE" w:rsidR="004B51EA" w:rsidRPr="004B51EA" w:rsidRDefault="004B51EA" w:rsidP="004B51EA">
      <w:pPr>
        <w:tabs>
          <w:tab w:val="left" w:pos="567"/>
          <w:tab w:val="left" w:pos="1134"/>
        </w:tabs>
        <w:spacing w:line="360" w:lineRule="auto"/>
        <w:ind w:firstLine="0"/>
        <w:rPr>
          <w:rFonts w:cs="Times New Roman"/>
          <w:szCs w:val="26"/>
        </w:rPr>
      </w:pPr>
      <w:r>
        <w:rPr>
          <w:rFonts w:cs="Times New Roman"/>
          <w:szCs w:val="26"/>
        </w:rPr>
        <w:tab/>
      </w:r>
      <w:r w:rsidRPr="004B51EA">
        <w:rPr>
          <w:rFonts w:cs="Times New Roman"/>
          <w:szCs w:val="26"/>
          <w:lang w:val="en-US"/>
        </w:rPr>
        <w:t>Chức năng này được tích hợp dưới dạng nút "X" bên cạnh mỗi học viên, như Nguyen Van Aa (SV001)</w:t>
      </w:r>
      <w:r w:rsidR="006E2F12">
        <w:rPr>
          <w:rFonts w:cs="Times New Roman"/>
          <w:szCs w:val="26"/>
        </w:rPr>
        <w:t>,</w:t>
      </w:r>
      <w:r>
        <w:rPr>
          <w:rFonts w:cs="Times New Roman"/>
          <w:szCs w:val="26"/>
        </w:rPr>
        <w:t xml:space="preserve"> </w:t>
      </w:r>
      <w:r w:rsidRPr="004B51EA">
        <w:rPr>
          <w:rFonts w:cs="Times New Roman"/>
          <w:szCs w:val="26"/>
          <w:lang w:val="en-US"/>
        </w:rPr>
        <w:t>Tran Thi B (SV002)</w:t>
      </w:r>
      <w:r w:rsidR="006E2F12">
        <w:rPr>
          <w:rFonts w:cs="Times New Roman"/>
          <w:szCs w:val="26"/>
        </w:rPr>
        <w:t>,....</w:t>
      </w:r>
      <w:r w:rsidRPr="004B51EA">
        <w:rPr>
          <w:rFonts w:cs="Times New Roman"/>
          <w:szCs w:val="26"/>
          <w:lang w:val="en-US"/>
        </w:rPr>
        <w:t xml:space="preserve"> cho phép người dùng loại bỏ học viên khỏi khóa học một cách dễ dàng. Khi nhấp vào nút "X", hệ thống hiển thị một thông báo xác nhận "Bạn có chắc chắn muốn xóa học viên khỏi | khóa học?" với hai tùy chọn "OK" và "Hủy", đảm bảo tránh thao tác nhầm lẫn và tăng tính an toàn. Sau khi xác nhận bằng "OK", học viên được xóa khỏi danh sách, trong khi "Hủy" cho phép hủy thao </w:t>
      </w:r>
      <w:r>
        <w:rPr>
          <w:rFonts w:cs="Times New Roman"/>
          <w:szCs w:val="26"/>
          <w:lang w:val="en-US"/>
        </w:rPr>
        <w:t>tác</w:t>
      </w:r>
      <w:r>
        <w:rPr>
          <w:rFonts w:cs="Times New Roman"/>
          <w:szCs w:val="26"/>
        </w:rPr>
        <w:t>.</w:t>
      </w:r>
    </w:p>
    <w:p w14:paraId="41B00E58" w14:textId="6BF21FC8" w:rsidR="00765D65" w:rsidRDefault="001D5D9E" w:rsidP="00C120CB">
      <w:pPr>
        <w:pStyle w:val="ListParagraph"/>
        <w:numPr>
          <w:ilvl w:val="0"/>
          <w:numId w:val="29"/>
        </w:numPr>
        <w:tabs>
          <w:tab w:val="left" w:pos="567"/>
          <w:tab w:val="left" w:pos="1134"/>
        </w:tabs>
        <w:spacing w:line="360" w:lineRule="auto"/>
        <w:ind w:left="568" w:hanging="284"/>
        <w:contextualSpacing w:val="0"/>
        <w:rPr>
          <w:rFonts w:cs="Times New Roman"/>
          <w:szCs w:val="26"/>
        </w:rPr>
      </w:pPr>
      <w:r>
        <w:rPr>
          <w:rFonts w:cs="Times New Roman"/>
          <w:szCs w:val="26"/>
        </w:rPr>
        <w:t xml:space="preserve">Chức năng thêm và xóa support </w:t>
      </w:r>
      <w:r w:rsidR="00C46045">
        <w:rPr>
          <w:rFonts w:cs="Times New Roman"/>
          <w:szCs w:val="26"/>
        </w:rPr>
        <w:t xml:space="preserve">trong chi tiết khóa học cũng tương tự như các </w:t>
      </w:r>
      <w:r w:rsidR="00C120CB">
        <w:rPr>
          <w:rFonts w:cs="Times New Roman"/>
          <w:szCs w:val="26"/>
        </w:rPr>
        <w:t>phần trên của sinh viên.</w:t>
      </w:r>
    </w:p>
    <w:p w14:paraId="516B2FA7" w14:textId="77777777" w:rsidR="00765D65" w:rsidRDefault="00765D65" w:rsidP="00765D65">
      <w:pPr>
        <w:tabs>
          <w:tab w:val="left" w:pos="567"/>
          <w:tab w:val="left" w:pos="1134"/>
        </w:tabs>
        <w:spacing w:line="360" w:lineRule="auto"/>
        <w:ind w:firstLine="0"/>
        <w:rPr>
          <w:rFonts w:cs="Times New Roman"/>
          <w:szCs w:val="26"/>
        </w:rPr>
      </w:pPr>
    </w:p>
    <w:p w14:paraId="044C8C13" w14:textId="1812D813" w:rsidR="002067CE" w:rsidRPr="00154F60" w:rsidRDefault="002067CE" w:rsidP="00765D65">
      <w:pPr>
        <w:tabs>
          <w:tab w:val="left" w:pos="567"/>
          <w:tab w:val="left" w:pos="1134"/>
        </w:tabs>
        <w:spacing w:line="360" w:lineRule="auto"/>
        <w:ind w:firstLine="0"/>
        <w:rPr>
          <w:rFonts w:cs="Times New Roman"/>
          <w:b/>
          <w:szCs w:val="26"/>
        </w:rPr>
      </w:pPr>
      <w:r>
        <w:rPr>
          <w:rFonts w:cs="Times New Roman"/>
          <w:szCs w:val="26"/>
        </w:rPr>
        <w:br w:type="page"/>
      </w:r>
    </w:p>
    <w:p w14:paraId="07A66C21" w14:textId="77777777" w:rsidR="002067CE" w:rsidRPr="00267F03" w:rsidRDefault="002067CE" w:rsidP="00587D2B">
      <w:pPr>
        <w:spacing w:after="240" w:line="360" w:lineRule="auto"/>
        <w:ind w:firstLine="0"/>
        <w:jc w:val="center"/>
        <w:outlineLvl w:val="0"/>
        <w:rPr>
          <w:rFonts w:cs="Times New Roman"/>
          <w:b/>
          <w:bCs/>
          <w:sz w:val="32"/>
          <w:szCs w:val="32"/>
        </w:rPr>
      </w:pPr>
      <w:bookmarkStart w:id="90" w:name="_Toc199716182"/>
      <w:r w:rsidRPr="00267F03">
        <w:rPr>
          <w:rFonts w:cs="Times New Roman"/>
          <w:b/>
          <w:bCs/>
          <w:sz w:val="32"/>
          <w:szCs w:val="32"/>
        </w:rPr>
        <w:lastRenderedPageBreak/>
        <w:t>KẾT LUẬN</w:t>
      </w:r>
      <w:bookmarkEnd w:id="90"/>
    </w:p>
    <w:p w14:paraId="168EDC72" w14:textId="77777777" w:rsidR="002067CE" w:rsidRPr="00267F03" w:rsidRDefault="002067CE" w:rsidP="00587D2B">
      <w:pPr>
        <w:spacing w:line="360" w:lineRule="auto"/>
        <w:ind w:firstLine="567"/>
        <w:rPr>
          <w:rFonts w:cs="Times New Roman"/>
          <w:szCs w:val="26"/>
        </w:rPr>
      </w:pPr>
      <w:r w:rsidRPr="00267F03">
        <w:rPr>
          <w:rFonts w:cs="Times New Roman"/>
          <w:szCs w:val="26"/>
        </w:rPr>
        <w:t>Ứng dụng quản lý câu lạc bộ tin học của Trường Đại Học Sư Phạm Đà Nẵng được phát triển nhằm tối ưu hóa quy trình quản lý thông tin khóa học, học viên và giáo viên. Với các chức năng chính như quản lý khóa học, lưu trữ thông tin học viên, giáo viên và kết quả học tập, ứng dụng không chỉ giúp cải thiện tính hiệu quả trong công tác quản lý mà còn nâng cao trải nghiệm của người dùng.</w:t>
      </w:r>
    </w:p>
    <w:p w14:paraId="01ABCC92" w14:textId="77777777" w:rsidR="002067CE" w:rsidRPr="00267F03" w:rsidRDefault="002067CE" w:rsidP="00587D2B">
      <w:pPr>
        <w:spacing w:line="360" w:lineRule="auto"/>
        <w:ind w:firstLine="567"/>
        <w:rPr>
          <w:rFonts w:cs="Times New Roman"/>
          <w:szCs w:val="26"/>
        </w:rPr>
      </w:pPr>
      <w:r w:rsidRPr="00267F03">
        <w:rPr>
          <w:rFonts w:cs="Times New Roman"/>
          <w:szCs w:val="26"/>
        </w:rPr>
        <w:t>Việc tích hợp các tính năng cho phép theo dõi tiến độ học tập và đánh giá kết quả khóa học sẽ hỗ trợ các giáo viên trong việc điều chỉnh chương trình giảng dạy và tạo ra môi trường học tập tốt nhất cho học viên. Đồng thời, ứng dụng cũng giúp học viên dễ dàng truy cập thông tin cần thiết về khóa học của mình.</w:t>
      </w:r>
    </w:p>
    <w:p w14:paraId="36D3B7A2" w14:textId="77777777" w:rsidR="002067CE" w:rsidRPr="00267F03" w:rsidRDefault="002067CE" w:rsidP="00587D2B">
      <w:pPr>
        <w:spacing w:line="360" w:lineRule="auto"/>
        <w:ind w:firstLine="567"/>
        <w:rPr>
          <w:rFonts w:cs="Times New Roman"/>
          <w:szCs w:val="26"/>
        </w:rPr>
      </w:pPr>
      <w:r w:rsidRPr="00267F03">
        <w:rPr>
          <w:rFonts w:cs="Times New Roman"/>
          <w:szCs w:val="26"/>
        </w:rPr>
        <w:t>Nhìn chung, hệ thống này không chỉ đáp ứng nhu cầu hiện tại của câu lạc bộ mà còn có khả năng mở rộng trong tương lai, góp phần thúc đẩy sự phát triển bền vững của các hoạt động liên quan đến tin học tại trường.</w:t>
      </w:r>
    </w:p>
    <w:p w14:paraId="73389D57" w14:textId="77777777" w:rsidR="002067CE" w:rsidRPr="00267F03" w:rsidRDefault="002067CE" w:rsidP="00587D2B">
      <w:pPr>
        <w:spacing w:line="360" w:lineRule="auto"/>
        <w:ind w:firstLine="567"/>
        <w:rPr>
          <w:rFonts w:cs="Times New Roman"/>
          <w:szCs w:val="26"/>
        </w:rPr>
      </w:pPr>
    </w:p>
    <w:p w14:paraId="5DF8FB21" w14:textId="77777777" w:rsidR="002067CE" w:rsidRPr="008B7036" w:rsidRDefault="002067CE" w:rsidP="00587D2B">
      <w:pPr>
        <w:spacing w:after="160" w:line="360" w:lineRule="auto"/>
        <w:ind w:firstLine="0"/>
        <w:jc w:val="left"/>
        <w:rPr>
          <w:rFonts w:cs="Times New Roman"/>
          <w:szCs w:val="26"/>
        </w:rPr>
      </w:pPr>
      <w:r w:rsidRPr="008B7036">
        <w:rPr>
          <w:rFonts w:cs="Times New Roman"/>
          <w:szCs w:val="26"/>
        </w:rPr>
        <w:br w:type="page"/>
      </w:r>
    </w:p>
    <w:p w14:paraId="33C709D0" w14:textId="77777777" w:rsidR="002067CE" w:rsidRPr="008B7036" w:rsidRDefault="002067CE" w:rsidP="00587D2B">
      <w:pPr>
        <w:spacing w:line="360" w:lineRule="auto"/>
        <w:ind w:firstLine="567"/>
        <w:rPr>
          <w:rFonts w:cs="Times New Roman"/>
          <w:szCs w:val="26"/>
        </w:rPr>
      </w:pPr>
    </w:p>
    <w:p w14:paraId="341D2D6E" w14:textId="42D7BC60" w:rsidR="002067CE" w:rsidRPr="004977AB" w:rsidRDefault="002067CE" w:rsidP="004977AB">
      <w:pPr>
        <w:spacing w:line="360" w:lineRule="auto"/>
        <w:ind w:firstLine="567"/>
        <w:jc w:val="center"/>
        <w:outlineLvl w:val="0"/>
        <w:rPr>
          <w:rFonts w:cs="Times New Roman"/>
          <w:b/>
          <w:bCs/>
          <w:sz w:val="32"/>
          <w:szCs w:val="32"/>
          <w:lang w:val="en-US"/>
        </w:rPr>
      </w:pPr>
      <w:bookmarkStart w:id="91" w:name="_Toc199716183"/>
      <w:r w:rsidRPr="00E36158">
        <w:rPr>
          <w:rFonts w:cs="Times New Roman"/>
          <w:b/>
          <w:bCs/>
          <w:sz w:val="32"/>
          <w:szCs w:val="32"/>
          <w:lang w:val="en-US"/>
        </w:rPr>
        <w:t>TÀI LIỆU THAM KHẢO</w:t>
      </w:r>
      <w:bookmarkEnd w:id="91"/>
    </w:p>
    <w:p w14:paraId="7B422EEA" w14:textId="1FE9C161" w:rsidR="004977AB" w:rsidRPr="004977AB" w:rsidRDefault="004977AB" w:rsidP="004C747E">
      <w:pPr>
        <w:pStyle w:val="ListParagraph"/>
        <w:numPr>
          <w:ilvl w:val="1"/>
          <w:numId w:val="20"/>
        </w:numPr>
        <w:spacing w:line="360" w:lineRule="auto"/>
        <w:ind w:left="426" w:hanging="284"/>
        <w:jc w:val="left"/>
        <w:rPr>
          <w:rFonts w:cs="Times New Roman"/>
          <w:szCs w:val="26"/>
          <w:lang w:val="en-US"/>
        </w:rPr>
      </w:pPr>
      <w:r w:rsidRPr="004977AB">
        <w:rPr>
          <w:rFonts w:cs="Times New Roman"/>
          <w:szCs w:val="26"/>
          <w:lang w:val="en-US"/>
        </w:rPr>
        <w:t xml:space="preserve"> </w:t>
      </w:r>
      <w:r w:rsidRPr="004977AB">
        <w:rPr>
          <w:rFonts w:cs="Times New Roman"/>
          <w:b/>
          <w:bCs/>
          <w:szCs w:val="26"/>
          <w:lang w:val="en-US"/>
        </w:rPr>
        <w:t xml:space="preserve">Wikipedia </w:t>
      </w:r>
      <w:r>
        <w:rPr>
          <w:rFonts w:cs="Times New Roman"/>
          <w:b/>
          <w:bCs/>
          <w:szCs w:val="26"/>
          <w:lang w:val="en-US"/>
        </w:rPr>
        <w:t>–</w:t>
      </w:r>
      <w:r w:rsidRPr="004977AB">
        <w:rPr>
          <w:rFonts w:cs="Times New Roman"/>
          <w:b/>
          <w:bCs/>
          <w:szCs w:val="26"/>
          <w:lang w:val="en-US"/>
        </w:rPr>
        <w:t xml:space="preserve"> JavaScript</w:t>
      </w:r>
      <w:r>
        <w:rPr>
          <w:rFonts w:cs="Times New Roman"/>
          <w:szCs w:val="26"/>
          <w:lang w:val="en-US"/>
        </w:rPr>
        <w:t xml:space="preserve">: </w:t>
      </w:r>
      <w:hyperlink r:id="rId43" w:history="1">
        <w:r w:rsidRPr="00F93B3C">
          <w:rPr>
            <w:rStyle w:val="Hyperlink"/>
            <w:rFonts w:cs="Times New Roman"/>
            <w:szCs w:val="26"/>
            <w:lang w:val="en-US"/>
          </w:rPr>
          <w:t>https://vi.wikipedia.org/wiki/JavaScript</w:t>
        </w:r>
      </w:hyperlink>
    </w:p>
    <w:p w14:paraId="1876B6CC" w14:textId="0F6BDB1A" w:rsidR="004977AB" w:rsidRPr="004977AB" w:rsidRDefault="004977AB" w:rsidP="004C747E">
      <w:pPr>
        <w:pStyle w:val="ListParagraph"/>
        <w:numPr>
          <w:ilvl w:val="1"/>
          <w:numId w:val="20"/>
        </w:numPr>
        <w:spacing w:line="360" w:lineRule="auto"/>
        <w:ind w:left="426" w:hanging="284"/>
        <w:jc w:val="left"/>
        <w:rPr>
          <w:rFonts w:cs="Times New Roman"/>
          <w:szCs w:val="26"/>
          <w:lang w:val="en-US"/>
        </w:rPr>
      </w:pPr>
      <w:r w:rsidRPr="004977AB">
        <w:rPr>
          <w:rFonts w:cs="Times New Roman"/>
          <w:szCs w:val="26"/>
          <w:lang w:val="en-US"/>
        </w:rPr>
        <w:t xml:space="preserve">  </w:t>
      </w:r>
      <w:r w:rsidRPr="004977AB">
        <w:rPr>
          <w:rFonts w:cs="Times New Roman"/>
          <w:b/>
          <w:bCs/>
          <w:szCs w:val="26"/>
          <w:lang w:val="en-US"/>
        </w:rPr>
        <w:t>W3Schools - JavaScript Tutorial</w:t>
      </w:r>
      <w:r>
        <w:rPr>
          <w:rFonts w:cs="Times New Roman"/>
          <w:szCs w:val="26"/>
          <w:lang w:val="en-US"/>
        </w:rPr>
        <w:t xml:space="preserve">: </w:t>
      </w:r>
      <w:hyperlink r:id="rId44" w:history="1">
        <w:r w:rsidRPr="00F93B3C">
          <w:rPr>
            <w:rStyle w:val="Hyperlink"/>
            <w:rFonts w:cs="Times New Roman"/>
            <w:szCs w:val="26"/>
            <w:lang w:val="en-US"/>
          </w:rPr>
          <w:t>https://www.w3schools.com/js</w:t>
        </w:r>
      </w:hyperlink>
    </w:p>
    <w:p w14:paraId="12481C71" w14:textId="24166DE9" w:rsidR="004977AB" w:rsidRPr="004977AB" w:rsidRDefault="004977AB" w:rsidP="004C747E">
      <w:pPr>
        <w:pStyle w:val="ListParagraph"/>
        <w:numPr>
          <w:ilvl w:val="1"/>
          <w:numId w:val="20"/>
        </w:numPr>
        <w:spacing w:line="360" w:lineRule="auto"/>
        <w:ind w:left="426" w:hanging="284"/>
        <w:jc w:val="left"/>
        <w:rPr>
          <w:rFonts w:cs="Times New Roman"/>
          <w:szCs w:val="26"/>
          <w:lang w:val="en-US"/>
        </w:rPr>
      </w:pPr>
      <w:r w:rsidRPr="004977AB">
        <w:rPr>
          <w:rFonts w:cs="Times New Roman"/>
          <w:szCs w:val="26"/>
          <w:lang w:val="en-US"/>
        </w:rPr>
        <w:t xml:space="preserve"> </w:t>
      </w:r>
      <w:r w:rsidRPr="004977AB">
        <w:rPr>
          <w:rFonts w:cs="Times New Roman"/>
          <w:b/>
          <w:bCs/>
          <w:szCs w:val="26"/>
          <w:lang w:val="en-US"/>
        </w:rPr>
        <w:t xml:space="preserve">Mozilla Developer Network (MDN) </w:t>
      </w:r>
      <w:r>
        <w:rPr>
          <w:rFonts w:cs="Times New Roman"/>
          <w:b/>
          <w:bCs/>
          <w:szCs w:val="26"/>
          <w:lang w:val="en-US"/>
        </w:rPr>
        <w:t>–</w:t>
      </w:r>
      <w:r w:rsidRPr="004977AB">
        <w:rPr>
          <w:rFonts w:cs="Times New Roman"/>
          <w:b/>
          <w:bCs/>
          <w:szCs w:val="26"/>
          <w:lang w:val="en-US"/>
        </w:rPr>
        <w:t xml:space="preserve"> JavaScript</w:t>
      </w:r>
      <w:r w:rsidR="004C747E">
        <w:rPr>
          <w:rFonts w:cs="Times New Roman"/>
          <w:szCs w:val="26"/>
          <w:lang w:val="en-US"/>
        </w:rPr>
        <w:t xml:space="preserve">: </w:t>
      </w:r>
      <w:hyperlink r:id="rId45" w:history="1">
        <w:r w:rsidR="004C747E" w:rsidRPr="00F93B3C">
          <w:rPr>
            <w:rStyle w:val="Hyperlink"/>
            <w:rFonts w:cs="Times New Roman"/>
            <w:szCs w:val="26"/>
            <w:lang w:val="en-US"/>
          </w:rPr>
          <w:t>https://developer.mozilla.org/en-US/docs/Web/JavaScript</w:t>
        </w:r>
      </w:hyperlink>
    </w:p>
    <w:p w14:paraId="078381E6" w14:textId="54FB06CC" w:rsidR="004C747E" w:rsidRPr="004C747E" w:rsidRDefault="004977AB" w:rsidP="004C747E">
      <w:pPr>
        <w:pStyle w:val="ListParagraph"/>
        <w:numPr>
          <w:ilvl w:val="0"/>
          <w:numId w:val="49"/>
        </w:numPr>
        <w:spacing w:line="360" w:lineRule="auto"/>
        <w:ind w:left="426" w:hanging="284"/>
        <w:jc w:val="left"/>
        <w:rPr>
          <w:rFonts w:cs="Times New Roman"/>
          <w:szCs w:val="26"/>
          <w:lang w:val="en-US"/>
        </w:rPr>
      </w:pPr>
      <w:r w:rsidRPr="004977AB">
        <w:rPr>
          <w:rFonts w:cs="Times New Roman"/>
          <w:szCs w:val="26"/>
          <w:lang w:val="en-US"/>
        </w:rPr>
        <w:t xml:space="preserve"> </w:t>
      </w:r>
      <w:r w:rsidRPr="004977AB">
        <w:rPr>
          <w:rFonts w:cs="Times New Roman"/>
          <w:b/>
          <w:bCs/>
          <w:szCs w:val="26"/>
          <w:lang w:val="en-US"/>
        </w:rPr>
        <w:t xml:space="preserve">Freetuts.net - Tài </w:t>
      </w:r>
      <w:proofErr w:type="spellStart"/>
      <w:r w:rsidRPr="004977AB">
        <w:rPr>
          <w:rFonts w:cs="Times New Roman"/>
          <w:b/>
          <w:bCs/>
          <w:szCs w:val="26"/>
          <w:lang w:val="en-US"/>
        </w:rPr>
        <w:t>liệu</w:t>
      </w:r>
      <w:proofErr w:type="spellEnd"/>
      <w:r w:rsidRPr="004977AB">
        <w:rPr>
          <w:rFonts w:cs="Times New Roman"/>
          <w:b/>
          <w:bCs/>
          <w:szCs w:val="26"/>
          <w:lang w:val="en-US"/>
        </w:rPr>
        <w:t xml:space="preserve"> </w:t>
      </w:r>
      <w:proofErr w:type="spellStart"/>
      <w:r w:rsidRPr="004977AB">
        <w:rPr>
          <w:rFonts w:cs="Times New Roman"/>
          <w:b/>
          <w:bCs/>
          <w:szCs w:val="26"/>
          <w:lang w:val="en-US"/>
        </w:rPr>
        <w:t>học</w:t>
      </w:r>
      <w:proofErr w:type="spellEnd"/>
      <w:r w:rsidRPr="004977AB">
        <w:rPr>
          <w:rFonts w:cs="Times New Roman"/>
          <w:b/>
          <w:bCs/>
          <w:szCs w:val="26"/>
          <w:lang w:val="en-US"/>
        </w:rPr>
        <w:t xml:space="preserve"> JavaScript </w:t>
      </w:r>
      <w:proofErr w:type="spellStart"/>
      <w:r w:rsidRPr="004977AB">
        <w:rPr>
          <w:rFonts w:cs="Times New Roman"/>
          <w:b/>
          <w:bCs/>
          <w:szCs w:val="26"/>
          <w:lang w:val="en-US"/>
        </w:rPr>
        <w:t>từ</w:t>
      </w:r>
      <w:proofErr w:type="spellEnd"/>
      <w:r w:rsidRPr="004977AB">
        <w:rPr>
          <w:rFonts w:cs="Times New Roman"/>
          <w:b/>
          <w:bCs/>
          <w:szCs w:val="26"/>
          <w:lang w:val="en-US"/>
        </w:rPr>
        <w:t xml:space="preserve"> </w:t>
      </w:r>
      <w:proofErr w:type="spellStart"/>
      <w:r w:rsidRPr="004977AB">
        <w:rPr>
          <w:rFonts w:cs="Times New Roman"/>
          <w:b/>
          <w:bCs/>
          <w:szCs w:val="26"/>
          <w:lang w:val="en-US"/>
        </w:rPr>
        <w:t>cơ</w:t>
      </w:r>
      <w:proofErr w:type="spellEnd"/>
      <w:r w:rsidRPr="004977AB">
        <w:rPr>
          <w:rFonts w:cs="Times New Roman"/>
          <w:b/>
          <w:bCs/>
          <w:szCs w:val="26"/>
          <w:lang w:val="en-US"/>
        </w:rPr>
        <w:t xml:space="preserve"> </w:t>
      </w:r>
      <w:proofErr w:type="spellStart"/>
      <w:r w:rsidRPr="004977AB">
        <w:rPr>
          <w:rFonts w:cs="Times New Roman"/>
          <w:b/>
          <w:bCs/>
          <w:szCs w:val="26"/>
          <w:lang w:val="en-US"/>
        </w:rPr>
        <w:t>bản</w:t>
      </w:r>
      <w:proofErr w:type="spellEnd"/>
      <w:r w:rsidRPr="004977AB">
        <w:rPr>
          <w:rFonts w:cs="Times New Roman"/>
          <w:b/>
          <w:bCs/>
          <w:szCs w:val="26"/>
          <w:lang w:val="en-US"/>
        </w:rPr>
        <w:t xml:space="preserve"> </w:t>
      </w:r>
      <w:proofErr w:type="spellStart"/>
      <w:r w:rsidRPr="004977AB">
        <w:rPr>
          <w:rFonts w:cs="Times New Roman"/>
          <w:b/>
          <w:bCs/>
          <w:szCs w:val="26"/>
          <w:lang w:val="en-US"/>
        </w:rPr>
        <w:t>đến</w:t>
      </w:r>
      <w:proofErr w:type="spellEnd"/>
      <w:r w:rsidRPr="004977AB">
        <w:rPr>
          <w:rFonts w:cs="Times New Roman"/>
          <w:b/>
          <w:bCs/>
          <w:szCs w:val="26"/>
          <w:lang w:val="en-US"/>
        </w:rPr>
        <w:t xml:space="preserve"> </w:t>
      </w:r>
      <w:proofErr w:type="spellStart"/>
      <w:r w:rsidRPr="004977AB">
        <w:rPr>
          <w:rFonts w:cs="Times New Roman"/>
          <w:b/>
          <w:bCs/>
          <w:szCs w:val="26"/>
          <w:lang w:val="en-US"/>
        </w:rPr>
        <w:t>nâng</w:t>
      </w:r>
      <w:proofErr w:type="spellEnd"/>
      <w:r w:rsidRPr="004977AB">
        <w:rPr>
          <w:rFonts w:cs="Times New Roman"/>
          <w:b/>
          <w:bCs/>
          <w:szCs w:val="26"/>
          <w:lang w:val="en-US"/>
        </w:rPr>
        <w:t xml:space="preserve"> </w:t>
      </w:r>
      <w:proofErr w:type="spellStart"/>
      <w:r w:rsidRPr="004977AB">
        <w:rPr>
          <w:rFonts w:cs="Times New Roman"/>
          <w:b/>
          <w:bCs/>
          <w:szCs w:val="26"/>
          <w:lang w:val="en-US"/>
        </w:rPr>
        <w:t>cao</w:t>
      </w:r>
      <w:proofErr w:type="spellEnd"/>
      <w:r w:rsidR="004C747E">
        <w:rPr>
          <w:rFonts w:cs="Times New Roman"/>
          <w:szCs w:val="26"/>
          <w:lang w:val="en-US"/>
        </w:rPr>
        <w:t xml:space="preserve">: </w:t>
      </w:r>
      <w:hyperlink r:id="rId46" w:history="1">
        <w:r w:rsidR="004C747E" w:rsidRPr="00F93B3C">
          <w:rPr>
            <w:rStyle w:val="Hyperlink"/>
            <w:rFonts w:cs="Times New Roman"/>
            <w:szCs w:val="26"/>
            <w:lang w:val="en-US"/>
          </w:rPr>
          <w:t>https://freetuts.net/hoc-javascript</w:t>
        </w:r>
      </w:hyperlink>
    </w:p>
    <w:p w14:paraId="54D392E1" w14:textId="1818AFE4" w:rsidR="004977AB" w:rsidRPr="00E931D0" w:rsidRDefault="004977AB" w:rsidP="004C747E">
      <w:pPr>
        <w:numPr>
          <w:ilvl w:val="0"/>
          <w:numId w:val="49"/>
        </w:numPr>
        <w:spacing w:line="360" w:lineRule="auto"/>
        <w:ind w:left="426" w:hanging="284"/>
        <w:jc w:val="left"/>
        <w:rPr>
          <w:rFonts w:cs="Times New Roman"/>
          <w:szCs w:val="26"/>
          <w:lang w:val="en-US"/>
        </w:rPr>
      </w:pPr>
      <w:r w:rsidRPr="00E931D0">
        <w:rPr>
          <w:rFonts w:cs="Times New Roman"/>
          <w:szCs w:val="26"/>
          <w:lang w:val="en-US"/>
        </w:rPr>
        <w:t>MongoDB Official Documentation</w:t>
      </w:r>
      <w:r w:rsidR="004C747E">
        <w:rPr>
          <w:rFonts w:cs="Times New Roman"/>
          <w:szCs w:val="26"/>
          <w:lang w:val="en-US"/>
        </w:rPr>
        <w:t>:</w:t>
      </w:r>
      <w:r w:rsidRPr="00E931D0">
        <w:rPr>
          <w:rFonts w:cs="Times New Roman"/>
          <w:szCs w:val="26"/>
          <w:lang w:val="en-US"/>
        </w:rPr>
        <w:t xml:space="preserve"> </w:t>
      </w:r>
      <w:hyperlink r:id="rId47" w:tgtFrame="_new" w:history="1">
        <w:r w:rsidRPr="00E931D0">
          <w:rPr>
            <w:rStyle w:val="Hyperlink"/>
            <w:rFonts w:cs="Times New Roman"/>
            <w:szCs w:val="26"/>
            <w:lang w:val="en-US"/>
          </w:rPr>
          <w:t>https://www.mongodb.com/docs/</w:t>
        </w:r>
      </w:hyperlink>
    </w:p>
    <w:p w14:paraId="53B6AB9C" w14:textId="42D6A906" w:rsidR="004977AB" w:rsidRDefault="004977AB" w:rsidP="004C747E">
      <w:pPr>
        <w:numPr>
          <w:ilvl w:val="0"/>
          <w:numId w:val="49"/>
        </w:numPr>
        <w:spacing w:line="360" w:lineRule="auto"/>
        <w:ind w:left="426" w:hanging="284"/>
        <w:jc w:val="left"/>
        <w:rPr>
          <w:rFonts w:cs="Times New Roman"/>
          <w:szCs w:val="26"/>
          <w:lang w:val="en-US"/>
        </w:rPr>
      </w:pPr>
      <w:r w:rsidRPr="00E931D0">
        <w:rPr>
          <w:rFonts w:cs="Times New Roman"/>
          <w:szCs w:val="26"/>
          <w:lang w:val="en-US"/>
        </w:rPr>
        <w:t>W3Schools - MongoDB Tutorial</w:t>
      </w:r>
      <w:r w:rsidR="004C747E">
        <w:rPr>
          <w:rFonts w:cs="Times New Roman"/>
          <w:szCs w:val="26"/>
          <w:lang w:val="en-US"/>
        </w:rPr>
        <w:t xml:space="preserve">: </w:t>
      </w:r>
      <w:r w:rsidRPr="00E931D0">
        <w:rPr>
          <w:rFonts w:cs="Times New Roman"/>
          <w:szCs w:val="26"/>
          <w:lang w:val="en-US"/>
        </w:rPr>
        <w:t xml:space="preserve"> https://www.w3schools.com/mongodb/</w:t>
      </w:r>
    </w:p>
    <w:p w14:paraId="4CAA4CE1" w14:textId="4AE58C41" w:rsidR="00EE660C" w:rsidRDefault="004977AB" w:rsidP="004C747E">
      <w:pPr>
        <w:numPr>
          <w:ilvl w:val="0"/>
          <w:numId w:val="49"/>
        </w:numPr>
        <w:spacing w:line="360" w:lineRule="auto"/>
        <w:ind w:left="426" w:hanging="284"/>
        <w:jc w:val="left"/>
        <w:rPr>
          <w:rFonts w:cs="Times New Roman"/>
          <w:szCs w:val="26"/>
          <w:lang w:val="en-US"/>
        </w:rPr>
      </w:pPr>
      <w:proofErr w:type="spellStart"/>
      <w:r w:rsidRPr="00E931D0">
        <w:rPr>
          <w:rFonts w:cs="Times New Roman"/>
          <w:szCs w:val="26"/>
          <w:lang w:val="en-US"/>
        </w:rPr>
        <w:t>GeeksforGeeks</w:t>
      </w:r>
      <w:proofErr w:type="spellEnd"/>
      <w:r w:rsidRPr="00E931D0">
        <w:rPr>
          <w:rFonts w:cs="Times New Roman"/>
          <w:szCs w:val="26"/>
          <w:lang w:val="en-US"/>
        </w:rPr>
        <w:t xml:space="preserve"> - Introduction to </w:t>
      </w:r>
      <w:proofErr w:type="spellStart"/>
      <w:r w:rsidRPr="00E931D0">
        <w:rPr>
          <w:rFonts w:cs="Times New Roman"/>
          <w:szCs w:val="26"/>
          <w:lang w:val="en-US"/>
        </w:rPr>
        <w:t>MongoD</w:t>
      </w:r>
      <w:proofErr w:type="spellEnd"/>
      <w:r w:rsidR="004C747E">
        <w:rPr>
          <w:rFonts w:cs="Times New Roman"/>
          <w:szCs w:val="26"/>
          <w:lang w:val="en-US"/>
        </w:rPr>
        <w:t xml:space="preserve">: </w:t>
      </w:r>
      <w:hyperlink r:id="rId48" w:history="1">
        <w:r w:rsidR="004C747E" w:rsidRPr="00E931D0">
          <w:rPr>
            <w:rStyle w:val="Hyperlink"/>
            <w:rFonts w:cs="Times New Roman"/>
            <w:szCs w:val="26"/>
            <w:lang w:val="en-US"/>
          </w:rPr>
          <w:t>https://www.geeksforgeeks.org/mongodb</w:t>
        </w:r>
      </w:hyperlink>
    </w:p>
    <w:p w14:paraId="63A6D387" w14:textId="709FEE8A" w:rsidR="004C747E" w:rsidRPr="004C747E" w:rsidRDefault="004C747E" w:rsidP="004C747E">
      <w:pPr>
        <w:spacing w:line="360" w:lineRule="auto"/>
        <w:ind w:left="426" w:hanging="284"/>
        <w:jc w:val="left"/>
        <w:rPr>
          <w:rFonts w:cs="Times New Roman"/>
          <w:szCs w:val="26"/>
          <w:lang w:val="en-US"/>
        </w:rPr>
      </w:pPr>
    </w:p>
    <w:sectPr w:rsidR="004C747E" w:rsidRPr="004C747E" w:rsidSect="002067C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B6AF0"/>
    <w:multiLevelType w:val="multilevel"/>
    <w:tmpl w:val="F7369894"/>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067CD"/>
    <w:multiLevelType w:val="multilevel"/>
    <w:tmpl w:val="1566441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0437F"/>
    <w:multiLevelType w:val="multilevel"/>
    <w:tmpl w:val="EB46999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10E7B"/>
    <w:multiLevelType w:val="hybridMultilevel"/>
    <w:tmpl w:val="A8681F9A"/>
    <w:lvl w:ilvl="0" w:tplc="9AECEC72">
      <w:start w:val="1"/>
      <w:numFmt w:val="bullet"/>
      <w:lvlText w:val=""/>
      <w:lvlJc w:val="left"/>
      <w:pPr>
        <w:ind w:left="1287" w:hanging="360"/>
      </w:pPr>
      <w:rPr>
        <w:rFonts w:ascii="Symbol" w:hAnsi="Symbol" w:hint="default"/>
        <w:b/>
        <w:bCs/>
        <w:w w:val="100"/>
        <w:sz w:val="28"/>
        <w:szCs w:val="28"/>
      </w:rPr>
    </w:lvl>
    <w:lvl w:ilvl="1" w:tplc="FFFFFFFF">
      <w:start w:val="1"/>
      <w:numFmt w:val="bullet"/>
      <w:lvlText w:val="o"/>
      <w:lvlJc w:val="left"/>
      <w:pPr>
        <w:ind w:left="2007" w:hanging="360"/>
      </w:pPr>
      <w:rPr>
        <w:rFonts w:ascii="Courier New" w:hAnsi="Courier New" w:cs="Courier New" w:hint="default"/>
      </w:rPr>
    </w:lvl>
    <w:lvl w:ilvl="2" w:tplc="FFFFFFFF">
      <w:start w:val="1"/>
      <w:numFmt w:val="bullet"/>
      <w:lvlText w:val=""/>
      <w:lvlJc w:val="left"/>
      <w:pPr>
        <w:ind w:left="2727" w:hanging="360"/>
      </w:pPr>
      <w:rPr>
        <w:rFonts w:ascii="Wingdings" w:hAnsi="Wingdings" w:hint="default"/>
      </w:rPr>
    </w:lvl>
    <w:lvl w:ilvl="3" w:tplc="FFFFFFFF">
      <w:start w:val="1"/>
      <w:numFmt w:val="bullet"/>
      <w:lvlText w:val=""/>
      <w:lvlJc w:val="left"/>
      <w:pPr>
        <w:ind w:left="3447" w:hanging="360"/>
      </w:pPr>
      <w:rPr>
        <w:rFonts w:ascii="Symbol" w:hAnsi="Symbol" w:hint="default"/>
      </w:rPr>
    </w:lvl>
    <w:lvl w:ilvl="4" w:tplc="FFFFFFFF">
      <w:start w:val="1"/>
      <w:numFmt w:val="bullet"/>
      <w:lvlText w:val="o"/>
      <w:lvlJc w:val="left"/>
      <w:pPr>
        <w:ind w:left="4167" w:hanging="360"/>
      </w:pPr>
      <w:rPr>
        <w:rFonts w:ascii="Courier New" w:hAnsi="Courier New" w:cs="Courier New" w:hint="default"/>
      </w:rPr>
    </w:lvl>
    <w:lvl w:ilvl="5" w:tplc="FFFFFFFF">
      <w:start w:val="1"/>
      <w:numFmt w:val="bullet"/>
      <w:lvlText w:val=""/>
      <w:lvlJc w:val="left"/>
      <w:pPr>
        <w:ind w:left="4887" w:hanging="360"/>
      </w:pPr>
      <w:rPr>
        <w:rFonts w:ascii="Wingdings" w:hAnsi="Wingdings" w:hint="default"/>
      </w:rPr>
    </w:lvl>
    <w:lvl w:ilvl="6" w:tplc="FFFFFFFF">
      <w:start w:val="1"/>
      <w:numFmt w:val="bullet"/>
      <w:lvlText w:val=""/>
      <w:lvlJc w:val="left"/>
      <w:pPr>
        <w:ind w:left="5607" w:hanging="360"/>
      </w:pPr>
      <w:rPr>
        <w:rFonts w:ascii="Symbol" w:hAnsi="Symbol" w:hint="default"/>
      </w:rPr>
    </w:lvl>
    <w:lvl w:ilvl="7" w:tplc="FFFFFFFF">
      <w:start w:val="1"/>
      <w:numFmt w:val="bullet"/>
      <w:lvlText w:val="o"/>
      <w:lvlJc w:val="left"/>
      <w:pPr>
        <w:ind w:left="6327" w:hanging="360"/>
      </w:pPr>
      <w:rPr>
        <w:rFonts w:ascii="Courier New" w:hAnsi="Courier New" w:cs="Courier New" w:hint="default"/>
      </w:rPr>
    </w:lvl>
    <w:lvl w:ilvl="8" w:tplc="FFFFFFFF">
      <w:start w:val="1"/>
      <w:numFmt w:val="bullet"/>
      <w:lvlText w:val=""/>
      <w:lvlJc w:val="left"/>
      <w:pPr>
        <w:ind w:left="7047" w:hanging="360"/>
      </w:pPr>
      <w:rPr>
        <w:rFonts w:ascii="Wingdings" w:hAnsi="Wingdings" w:hint="default"/>
      </w:rPr>
    </w:lvl>
  </w:abstractNum>
  <w:abstractNum w:abstractNumId="4" w15:restartNumberingAfterBreak="0">
    <w:nsid w:val="0FF3119A"/>
    <w:multiLevelType w:val="multilevel"/>
    <w:tmpl w:val="9C9691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8579FF"/>
    <w:multiLevelType w:val="hybridMultilevel"/>
    <w:tmpl w:val="05E0B82C"/>
    <w:lvl w:ilvl="0" w:tplc="CE78769C">
      <w:numFmt w:val="bullet"/>
      <w:lvlText w:val="*"/>
      <w:lvlJc w:val="left"/>
      <w:pPr>
        <w:ind w:left="720"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21B79"/>
    <w:multiLevelType w:val="multilevel"/>
    <w:tmpl w:val="4748055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06F79"/>
    <w:multiLevelType w:val="multilevel"/>
    <w:tmpl w:val="389AD392"/>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B766B"/>
    <w:multiLevelType w:val="multilevel"/>
    <w:tmpl w:val="FD80DC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7E16BA"/>
    <w:multiLevelType w:val="multilevel"/>
    <w:tmpl w:val="03ECCC44"/>
    <w:lvl w:ilvl="0">
      <w:start w:val="1"/>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1EBE0FB7"/>
    <w:multiLevelType w:val="multilevel"/>
    <w:tmpl w:val="7C32F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97E29"/>
    <w:multiLevelType w:val="multilevel"/>
    <w:tmpl w:val="D160FFBC"/>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66DE3"/>
    <w:multiLevelType w:val="multilevel"/>
    <w:tmpl w:val="4E6006F4"/>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73B05"/>
    <w:multiLevelType w:val="multilevel"/>
    <w:tmpl w:val="0798C164"/>
    <w:lvl w:ilvl="0">
      <w:start w:val="1"/>
      <w:numFmt w:val="bullet"/>
      <w:lvlText w:val=""/>
      <w:lvlJc w:val="left"/>
      <w:pPr>
        <w:tabs>
          <w:tab w:val="num" w:pos="720"/>
        </w:tabs>
        <w:ind w:left="720" w:hanging="360"/>
      </w:pPr>
      <w:rPr>
        <w:rFonts w:ascii="Symbol" w:hAnsi="Symbol" w:hint="default"/>
        <w:b/>
        <w:bCs/>
        <w:w w:val="10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7B33D3"/>
    <w:multiLevelType w:val="multilevel"/>
    <w:tmpl w:val="75CC87DC"/>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704A3"/>
    <w:multiLevelType w:val="multilevel"/>
    <w:tmpl w:val="A9AA918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873E37"/>
    <w:multiLevelType w:val="hybridMultilevel"/>
    <w:tmpl w:val="055E4FB4"/>
    <w:lvl w:ilvl="0" w:tplc="7C3EE56C">
      <w:numFmt w:val="bullet"/>
      <w:lvlText w:val="-"/>
      <w:lvlJc w:val="left"/>
      <w:pPr>
        <w:ind w:left="1287" w:hanging="360"/>
      </w:pPr>
      <w:rPr>
        <w:rFonts w:ascii="Times New Roman" w:eastAsia="Times New Roman" w:hAnsi="Times New Roman" w:cs="Times New Roman" w:hint="default"/>
        <w:b/>
        <w:bCs/>
        <w:w w:val="100"/>
        <w:sz w:val="28"/>
        <w:szCs w:val="28"/>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2C2419A3"/>
    <w:multiLevelType w:val="multilevel"/>
    <w:tmpl w:val="985A336C"/>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D84CF0"/>
    <w:multiLevelType w:val="multilevel"/>
    <w:tmpl w:val="69F0A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10029D"/>
    <w:multiLevelType w:val="multilevel"/>
    <w:tmpl w:val="6B122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40CD3"/>
    <w:multiLevelType w:val="hybridMultilevel"/>
    <w:tmpl w:val="579C6D5C"/>
    <w:lvl w:ilvl="0" w:tplc="CE78769C">
      <w:numFmt w:val="bullet"/>
      <w:lvlText w:val="*"/>
      <w:lvlJc w:val="left"/>
      <w:pPr>
        <w:ind w:left="720"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3B3BA2"/>
    <w:multiLevelType w:val="multilevel"/>
    <w:tmpl w:val="465454F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B04CAF"/>
    <w:multiLevelType w:val="multilevel"/>
    <w:tmpl w:val="B3B837A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D07206"/>
    <w:multiLevelType w:val="multilevel"/>
    <w:tmpl w:val="6590C57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AF0081"/>
    <w:multiLevelType w:val="multilevel"/>
    <w:tmpl w:val="9716A04E"/>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7229F4"/>
    <w:multiLevelType w:val="multilevel"/>
    <w:tmpl w:val="3DE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D83E6C"/>
    <w:multiLevelType w:val="multilevel"/>
    <w:tmpl w:val="EE42F030"/>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B746EE"/>
    <w:multiLevelType w:val="multilevel"/>
    <w:tmpl w:val="CD0A7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42713"/>
    <w:multiLevelType w:val="multilevel"/>
    <w:tmpl w:val="940406FC"/>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51004F"/>
    <w:multiLevelType w:val="multilevel"/>
    <w:tmpl w:val="10BEC8D6"/>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B536CD5"/>
    <w:multiLevelType w:val="multilevel"/>
    <w:tmpl w:val="2942317E"/>
    <w:lvl w:ilvl="0">
      <w:start w:val="1"/>
      <w:numFmt w:val="bullet"/>
      <w:lvlText w:val=""/>
      <w:lvlJc w:val="left"/>
      <w:pPr>
        <w:tabs>
          <w:tab w:val="num" w:pos="720"/>
        </w:tabs>
        <w:ind w:left="720" w:hanging="360"/>
      </w:pPr>
      <w:rPr>
        <w:rFonts w:ascii="Symbol" w:hAnsi="Symbol" w:hint="default"/>
        <w:b/>
        <w:bCs/>
        <w:w w:val="100"/>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7E76F0"/>
    <w:multiLevelType w:val="multilevel"/>
    <w:tmpl w:val="EBFCA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186A4D"/>
    <w:multiLevelType w:val="multilevel"/>
    <w:tmpl w:val="C71AAD4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516A094E"/>
    <w:multiLevelType w:val="multilevel"/>
    <w:tmpl w:val="442C9910"/>
    <w:lvl w:ilvl="0">
      <w:start w:val="1"/>
      <w:numFmt w:val="bullet"/>
      <w:lvlText w:val=""/>
      <w:lvlJc w:val="left"/>
      <w:pPr>
        <w:tabs>
          <w:tab w:val="num" w:pos="720"/>
        </w:tabs>
        <w:ind w:left="720" w:hanging="360"/>
      </w:pPr>
      <w:rPr>
        <w:rFonts w:ascii="Symbol" w:hAnsi="Symbol" w:hint="default"/>
        <w:b/>
        <w:bCs/>
        <w:w w:val="10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320CE5"/>
    <w:multiLevelType w:val="multilevel"/>
    <w:tmpl w:val="DE4E1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80675E"/>
    <w:multiLevelType w:val="multilevel"/>
    <w:tmpl w:val="F574E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261D30"/>
    <w:multiLevelType w:val="multilevel"/>
    <w:tmpl w:val="8900622A"/>
    <w:lvl w:ilvl="0">
      <w:start w:val="1"/>
      <w:numFmt w:val="bullet"/>
      <w:lvlText w:val=""/>
      <w:lvlJc w:val="left"/>
      <w:pPr>
        <w:tabs>
          <w:tab w:val="num" w:pos="720"/>
        </w:tabs>
        <w:ind w:left="720" w:hanging="360"/>
      </w:pPr>
      <w:rPr>
        <w:rFonts w:ascii="Symbol" w:hAnsi="Symbol" w:hint="default"/>
        <w:b/>
        <w:bCs/>
        <w:w w:val="10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167AB2"/>
    <w:multiLevelType w:val="multilevel"/>
    <w:tmpl w:val="63DA2E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0A6A96"/>
    <w:multiLevelType w:val="multilevel"/>
    <w:tmpl w:val="A146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5B07F5"/>
    <w:multiLevelType w:val="multilevel"/>
    <w:tmpl w:val="F5B2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8B00DA"/>
    <w:multiLevelType w:val="multilevel"/>
    <w:tmpl w:val="C4543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C31A43"/>
    <w:multiLevelType w:val="multilevel"/>
    <w:tmpl w:val="B518F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EB512E"/>
    <w:multiLevelType w:val="multilevel"/>
    <w:tmpl w:val="E0A4A5CC"/>
    <w:lvl w:ilvl="0">
      <w:start w:val="1"/>
      <w:numFmt w:val="bullet"/>
      <w:lvlText w:val=""/>
      <w:lvlJc w:val="left"/>
      <w:pPr>
        <w:tabs>
          <w:tab w:val="num" w:pos="720"/>
        </w:tabs>
        <w:ind w:left="720" w:hanging="360"/>
      </w:pPr>
      <w:rPr>
        <w:rFonts w:ascii="Symbol" w:hAnsi="Symbol" w:hint="default"/>
        <w:b/>
        <w:bCs/>
        <w:w w:val="10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E73E45"/>
    <w:multiLevelType w:val="multilevel"/>
    <w:tmpl w:val="3332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CC1141"/>
    <w:multiLevelType w:val="multilevel"/>
    <w:tmpl w:val="80EC857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87" w:hanging="360"/>
      </w:pPr>
      <w:rPr>
        <w:rFonts w:ascii="Times New Roman" w:eastAsia="Times New Roman" w:hAnsi="Times New Roman" w:cs="Times New Roman" w:hint="default"/>
        <w:b/>
        <w:bCs/>
        <w:w w:val="100"/>
        <w:sz w:val="28"/>
        <w:szCs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9659B"/>
    <w:multiLevelType w:val="multilevel"/>
    <w:tmpl w:val="985C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28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A0406D"/>
    <w:multiLevelType w:val="multilevel"/>
    <w:tmpl w:val="0D026EE2"/>
    <w:lvl w:ilvl="0">
      <w:numFmt w:val="bullet"/>
      <w:lvlText w:val="-"/>
      <w:lvlJc w:val="left"/>
      <w:pPr>
        <w:tabs>
          <w:tab w:val="num" w:pos="720"/>
        </w:tabs>
        <w:ind w:left="720" w:hanging="360"/>
      </w:pPr>
      <w:rPr>
        <w:rFonts w:ascii="Times New Roman" w:eastAsia="Times New Roman" w:hAnsi="Times New Roman" w:cs="Times New Roman" w:hint="default"/>
        <w:b/>
        <w:bCs/>
        <w:w w:val="100"/>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3B2759"/>
    <w:multiLevelType w:val="multilevel"/>
    <w:tmpl w:val="8DDCB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B85865"/>
    <w:multiLevelType w:val="hybridMultilevel"/>
    <w:tmpl w:val="49ACDC6A"/>
    <w:lvl w:ilvl="0" w:tplc="9AECEC72">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rPr>
    </w:lvl>
    <w:lvl w:ilvl="2" w:tplc="FFFFFFFF">
      <w:start w:val="1"/>
      <w:numFmt w:val="bullet"/>
      <w:lvlText w:val=""/>
      <w:lvlJc w:val="left"/>
      <w:pPr>
        <w:ind w:left="2727" w:hanging="360"/>
      </w:pPr>
      <w:rPr>
        <w:rFonts w:ascii="Wingdings" w:hAnsi="Wingdings" w:hint="default"/>
      </w:rPr>
    </w:lvl>
    <w:lvl w:ilvl="3" w:tplc="FFFFFFFF">
      <w:start w:val="1"/>
      <w:numFmt w:val="bullet"/>
      <w:lvlText w:val=""/>
      <w:lvlJc w:val="left"/>
      <w:pPr>
        <w:ind w:left="3447" w:hanging="360"/>
      </w:pPr>
      <w:rPr>
        <w:rFonts w:ascii="Symbol" w:hAnsi="Symbol" w:hint="default"/>
      </w:rPr>
    </w:lvl>
    <w:lvl w:ilvl="4" w:tplc="FFFFFFFF">
      <w:start w:val="1"/>
      <w:numFmt w:val="bullet"/>
      <w:lvlText w:val="o"/>
      <w:lvlJc w:val="left"/>
      <w:pPr>
        <w:ind w:left="4167" w:hanging="360"/>
      </w:pPr>
      <w:rPr>
        <w:rFonts w:ascii="Courier New" w:hAnsi="Courier New" w:cs="Courier New" w:hint="default"/>
      </w:rPr>
    </w:lvl>
    <w:lvl w:ilvl="5" w:tplc="FFFFFFFF">
      <w:start w:val="1"/>
      <w:numFmt w:val="bullet"/>
      <w:lvlText w:val=""/>
      <w:lvlJc w:val="left"/>
      <w:pPr>
        <w:ind w:left="4887" w:hanging="360"/>
      </w:pPr>
      <w:rPr>
        <w:rFonts w:ascii="Wingdings" w:hAnsi="Wingdings" w:hint="default"/>
      </w:rPr>
    </w:lvl>
    <w:lvl w:ilvl="6" w:tplc="FFFFFFFF">
      <w:start w:val="1"/>
      <w:numFmt w:val="bullet"/>
      <w:lvlText w:val=""/>
      <w:lvlJc w:val="left"/>
      <w:pPr>
        <w:ind w:left="5607" w:hanging="360"/>
      </w:pPr>
      <w:rPr>
        <w:rFonts w:ascii="Symbol" w:hAnsi="Symbol" w:hint="default"/>
      </w:rPr>
    </w:lvl>
    <w:lvl w:ilvl="7" w:tplc="FFFFFFFF">
      <w:start w:val="1"/>
      <w:numFmt w:val="bullet"/>
      <w:lvlText w:val="o"/>
      <w:lvlJc w:val="left"/>
      <w:pPr>
        <w:ind w:left="6327" w:hanging="360"/>
      </w:pPr>
      <w:rPr>
        <w:rFonts w:ascii="Courier New" w:hAnsi="Courier New" w:cs="Courier New" w:hint="default"/>
      </w:rPr>
    </w:lvl>
    <w:lvl w:ilvl="8" w:tplc="FFFFFFFF">
      <w:start w:val="1"/>
      <w:numFmt w:val="bullet"/>
      <w:lvlText w:val=""/>
      <w:lvlJc w:val="left"/>
      <w:pPr>
        <w:ind w:left="7047" w:hanging="360"/>
      </w:pPr>
      <w:rPr>
        <w:rFonts w:ascii="Wingdings" w:hAnsi="Wingdings" w:hint="default"/>
      </w:rPr>
    </w:lvl>
  </w:abstractNum>
  <w:abstractNum w:abstractNumId="49" w15:restartNumberingAfterBreak="0">
    <w:nsid w:val="7E183B8D"/>
    <w:multiLevelType w:val="hybridMultilevel"/>
    <w:tmpl w:val="C1765F16"/>
    <w:lvl w:ilvl="0" w:tplc="7C3EE56C">
      <w:numFmt w:val="bullet"/>
      <w:lvlText w:val="-"/>
      <w:lvlJc w:val="left"/>
      <w:pPr>
        <w:ind w:left="1287" w:hanging="360"/>
      </w:pPr>
      <w:rPr>
        <w:rFonts w:ascii="Times New Roman" w:eastAsia="Times New Roman" w:hAnsi="Times New Roman" w:cs="Times New Roman" w:hint="default"/>
        <w:b/>
        <w:bCs/>
        <w:w w:val="100"/>
        <w:sz w:val="28"/>
        <w:szCs w:val="28"/>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0" w15:restartNumberingAfterBreak="0">
    <w:nsid w:val="7EF67002"/>
    <w:multiLevelType w:val="hybridMultilevel"/>
    <w:tmpl w:val="776E3BF6"/>
    <w:lvl w:ilvl="0" w:tplc="7C3EE56C">
      <w:numFmt w:val="bullet"/>
      <w:lvlText w:val="-"/>
      <w:lvlJc w:val="left"/>
      <w:pPr>
        <w:ind w:left="1293" w:hanging="360"/>
      </w:pPr>
      <w:rPr>
        <w:rFonts w:ascii="Times New Roman" w:eastAsia="Times New Roman" w:hAnsi="Times New Roman" w:cs="Times New Roman" w:hint="default"/>
        <w:b/>
        <w:bCs/>
        <w:w w:val="100"/>
        <w:sz w:val="28"/>
        <w:szCs w:val="28"/>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num w:numId="1" w16cid:durableId="1252818902">
    <w:abstractNumId w:val="49"/>
  </w:num>
  <w:num w:numId="2" w16cid:durableId="1500464972">
    <w:abstractNumId w:val="35"/>
  </w:num>
  <w:num w:numId="3" w16cid:durableId="351419032">
    <w:abstractNumId w:val="16"/>
  </w:num>
  <w:num w:numId="4" w16cid:durableId="1363045352">
    <w:abstractNumId w:val="27"/>
  </w:num>
  <w:num w:numId="5" w16cid:durableId="1638099285">
    <w:abstractNumId w:val="19"/>
  </w:num>
  <w:num w:numId="6" w16cid:durableId="1372874598">
    <w:abstractNumId w:val="34"/>
  </w:num>
  <w:num w:numId="7" w16cid:durableId="1222793971">
    <w:abstractNumId w:val="3"/>
  </w:num>
  <w:num w:numId="8" w16cid:durableId="1556969660">
    <w:abstractNumId w:val="48"/>
  </w:num>
  <w:num w:numId="9" w16cid:durableId="79835589">
    <w:abstractNumId w:val="9"/>
  </w:num>
  <w:num w:numId="10" w16cid:durableId="1129317571">
    <w:abstractNumId w:val="11"/>
  </w:num>
  <w:num w:numId="11" w16cid:durableId="1304503684">
    <w:abstractNumId w:val="43"/>
  </w:num>
  <w:num w:numId="12" w16cid:durableId="2005164702">
    <w:abstractNumId w:val="21"/>
  </w:num>
  <w:num w:numId="13" w16cid:durableId="1580825632">
    <w:abstractNumId w:val="2"/>
  </w:num>
  <w:num w:numId="14" w16cid:durableId="1731342564">
    <w:abstractNumId w:val="25"/>
  </w:num>
  <w:num w:numId="15" w16cid:durableId="1623879361">
    <w:abstractNumId w:val="36"/>
  </w:num>
  <w:num w:numId="16" w16cid:durableId="2028631864">
    <w:abstractNumId w:val="50"/>
  </w:num>
  <w:num w:numId="17" w16cid:durableId="325207157">
    <w:abstractNumId w:val="42"/>
  </w:num>
  <w:num w:numId="18" w16cid:durableId="1116681638">
    <w:abstractNumId w:val="46"/>
  </w:num>
  <w:num w:numId="19" w16cid:durableId="4477059">
    <w:abstractNumId w:val="13"/>
  </w:num>
  <w:num w:numId="20" w16cid:durableId="1843200194">
    <w:abstractNumId w:val="30"/>
  </w:num>
  <w:num w:numId="21" w16cid:durableId="328481472">
    <w:abstractNumId w:val="33"/>
  </w:num>
  <w:num w:numId="22" w16cid:durableId="1592933795">
    <w:abstractNumId w:val="17"/>
  </w:num>
  <w:num w:numId="23" w16cid:durableId="881132447">
    <w:abstractNumId w:val="28"/>
  </w:num>
  <w:num w:numId="24" w16cid:durableId="808789130">
    <w:abstractNumId w:val="7"/>
  </w:num>
  <w:num w:numId="25" w16cid:durableId="2020154453">
    <w:abstractNumId w:val="20"/>
  </w:num>
  <w:num w:numId="26" w16cid:durableId="1295717066">
    <w:abstractNumId w:val="0"/>
  </w:num>
  <w:num w:numId="27" w16cid:durableId="2104103472">
    <w:abstractNumId w:val="26"/>
  </w:num>
  <w:num w:numId="28" w16cid:durableId="334919392">
    <w:abstractNumId w:val="24"/>
  </w:num>
  <w:num w:numId="29" w16cid:durableId="1565599633">
    <w:abstractNumId w:val="5"/>
  </w:num>
  <w:num w:numId="30" w16cid:durableId="1468620220">
    <w:abstractNumId w:val="14"/>
  </w:num>
  <w:num w:numId="31" w16cid:durableId="254557763">
    <w:abstractNumId w:val="15"/>
  </w:num>
  <w:num w:numId="32" w16cid:durableId="1378503627">
    <w:abstractNumId w:val="40"/>
  </w:num>
  <w:num w:numId="33" w16cid:durableId="805972569">
    <w:abstractNumId w:val="44"/>
  </w:num>
  <w:num w:numId="34" w16cid:durableId="1334869729">
    <w:abstractNumId w:val="38"/>
  </w:num>
  <w:num w:numId="35" w16cid:durableId="784689349">
    <w:abstractNumId w:val="6"/>
  </w:num>
  <w:num w:numId="36" w16cid:durableId="439958312">
    <w:abstractNumId w:val="10"/>
  </w:num>
  <w:num w:numId="37" w16cid:durableId="1259632772">
    <w:abstractNumId w:val="37"/>
  </w:num>
  <w:num w:numId="38" w16cid:durableId="434904458">
    <w:abstractNumId w:val="31"/>
  </w:num>
  <w:num w:numId="39" w16cid:durableId="1198852309">
    <w:abstractNumId w:val="8"/>
  </w:num>
  <w:num w:numId="40" w16cid:durableId="655302509">
    <w:abstractNumId w:val="45"/>
  </w:num>
  <w:num w:numId="41" w16cid:durableId="443156785">
    <w:abstractNumId w:val="22"/>
  </w:num>
  <w:num w:numId="42" w16cid:durableId="1088966706">
    <w:abstractNumId w:val="41"/>
  </w:num>
  <w:num w:numId="43" w16cid:durableId="793253593">
    <w:abstractNumId w:val="23"/>
  </w:num>
  <w:num w:numId="44" w16cid:durableId="1249383756">
    <w:abstractNumId w:val="18"/>
  </w:num>
  <w:num w:numId="45" w16cid:durableId="1642029393">
    <w:abstractNumId w:val="12"/>
  </w:num>
  <w:num w:numId="46" w16cid:durableId="1580555530">
    <w:abstractNumId w:val="1"/>
  </w:num>
  <w:num w:numId="47" w16cid:durableId="1041828252">
    <w:abstractNumId w:val="47"/>
  </w:num>
  <w:num w:numId="48" w16cid:durableId="1867938136">
    <w:abstractNumId w:val="39"/>
  </w:num>
  <w:num w:numId="49" w16cid:durableId="1006056347">
    <w:abstractNumId w:val="4"/>
  </w:num>
  <w:num w:numId="50" w16cid:durableId="332728366">
    <w:abstractNumId w:val="29"/>
  </w:num>
  <w:num w:numId="51" w16cid:durableId="921063916">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567"/>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7CE"/>
    <w:rsid w:val="00014770"/>
    <w:rsid w:val="0003514C"/>
    <w:rsid w:val="00035380"/>
    <w:rsid w:val="000475D0"/>
    <w:rsid w:val="00054F96"/>
    <w:rsid w:val="00063EC4"/>
    <w:rsid w:val="0008397D"/>
    <w:rsid w:val="00095168"/>
    <w:rsid w:val="00095ED5"/>
    <w:rsid w:val="00095F60"/>
    <w:rsid w:val="000A36B7"/>
    <w:rsid w:val="000C6D5E"/>
    <w:rsid w:val="000C6F45"/>
    <w:rsid w:val="000D095D"/>
    <w:rsid w:val="000D16E2"/>
    <w:rsid w:val="000E4254"/>
    <w:rsid w:val="000E5ACB"/>
    <w:rsid w:val="000E6A9E"/>
    <w:rsid w:val="000F38C7"/>
    <w:rsid w:val="000F4E7A"/>
    <w:rsid w:val="00106094"/>
    <w:rsid w:val="00106206"/>
    <w:rsid w:val="0010762A"/>
    <w:rsid w:val="00115E3F"/>
    <w:rsid w:val="00117FD2"/>
    <w:rsid w:val="00132276"/>
    <w:rsid w:val="00134F43"/>
    <w:rsid w:val="00137633"/>
    <w:rsid w:val="0014462C"/>
    <w:rsid w:val="00154F60"/>
    <w:rsid w:val="0015609E"/>
    <w:rsid w:val="0016596C"/>
    <w:rsid w:val="00171AB4"/>
    <w:rsid w:val="00191A2D"/>
    <w:rsid w:val="00195396"/>
    <w:rsid w:val="001A1839"/>
    <w:rsid w:val="001A2771"/>
    <w:rsid w:val="001A32DA"/>
    <w:rsid w:val="001A4866"/>
    <w:rsid w:val="001A5315"/>
    <w:rsid w:val="001B476A"/>
    <w:rsid w:val="001B56D6"/>
    <w:rsid w:val="001C708E"/>
    <w:rsid w:val="001D1717"/>
    <w:rsid w:val="001D1B6D"/>
    <w:rsid w:val="001D5D9E"/>
    <w:rsid w:val="001E3769"/>
    <w:rsid w:val="001E3E80"/>
    <w:rsid w:val="001F05E0"/>
    <w:rsid w:val="001F1135"/>
    <w:rsid w:val="001F196B"/>
    <w:rsid w:val="001F4CEA"/>
    <w:rsid w:val="001F552C"/>
    <w:rsid w:val="001F7C13"/>
    <w:rsid w:val="002067CE"/>
    <w:rsid w:val="00210321"/>
    <w:rsid w:val="002176C5"/>
    <w:rsid w:val="00220223"/>
    <w:rsid w:val="00234B45"/>
    <w:rsid w:val="00246C31"/>
    <w:rsid w:val="002609B2"/>
    <w:rsid w:val="00264E05"/>
    <w:rsid w:val="00267F03"/>
    <w:rsid w:val="0027132C"/>
    <w:rsid w:val="002900CF"/>
    <w:rsid w:val="00290928"/>
    <w:rsid w:val="00292FC1"/>
    <w:rsid w:val="00295372"/>
    <w:rsid w:val="00295E28"/>
    <w:rsid w:val="002A642B"/>
    <w:rsid w:val="002B7F88"/>
    <w:rsid w:val="002C5351"/>
    <w:rsid w:val="002D4275"/>
    <w:rsid w:val="002E425D"/>
    <w:rsid w:val="002F3CBE"/>
    <w:rsid w:val="002F78C7"/>
    <w:rsid w:val="00301DCE"/>
    <w:rsid w:val="003211A8"/>
    <w:rsid w:val="003336E2"/>
    <w:rsid w:val="00334E65"/>
    <w:rsid w:val="0033527A"/>
    <w:rsid w:val="00335F02"/>
    <w:rsid w:val="003423D2"/>
    <w:rsid w:val="00347C00"/>
    <w:rsid w:val="00350E8C"/>
    <w:rsid w:val="003614AB"/>
    <w:rsid w:val="00375707"/>
    <w:rsid w:val="00375931"/>
    <w:rsid w:val="00382773"/>
    <w:rsid w:val="00383B0A"/>
    <w:rsid w:val="00385DDA"/>
    <w:rsid w:val="0039084E"/>
    <w:rsid w:val="00391D40"/>
    <w:rsid w:val="00396354"/>
    <w:rsid w:val="00397112"/>
    <w:rsid w:val="003A3E47"/>
    <w:rsid w:val="003A444F"/>
    <w:rsid w:val="003A792F"/>
    <w:rsid w:val="003B584F"/>
    <w:rsid w:val="003C477C"/>
    <w:rsid w:val="003E12CA"/>
    <w:rsid w:val="003E3AF6"/>
    <w:rsid w:val="003F6140"/>
    <w:rsid w:val="00403547"/>
    <w:rsid w:val="0040697A"/>
    <w:rsid w:val="00412BEA"/>
    <w:rsid w:val="00413729"/>
    <w:rsid w:val="004272AE"/>
    <w:rsid w:val="00441CE9"/>
    <w:rsid w:val="00442ECE"/>
    <w:rsid w:val="00447313"/>
    <w:rsid w:val="00450619"/>
    <w:rsid w:val="00472E07"/>
    <w:rsid w:val="00473B6F"/>
    <w:rsid w:val="004852D0"/>
    <w:rsid w:val="00485AF4"/>
    <w:rsid w:val="0048696E"/>
    <w:rsid w:val="004952C2"/>
    <w:rsid w:val="004977AB"/>
    <w:rsid w:val="004A20B5"/>
    <w:rsid w:val="004B51EA"/>
    <w:rsid w:val="004B6175"/>
    <w:rsid w:val="004C747E"/>
    <w:rsid w:val="004D402C"/>
    <w:rsid w:val="004D61FB"/>
    <w:rsid w:val="004D73D2"/>
    <w:rsid w:val="004E1265"/>
    <w:rsid w:val="004E2840"/>
    <w:rsid w:val="004E3C26"/>
    <w:rsid w:val="004E537C"/>
    <w:rsid w:val="004F22F9"/>
    <w:rsid w:val="004F55A1"/>
    <w:rsid w:val="004F64E0"/>
    <w:rsid w:val="00515E58"/>
    <w:rsid w:val="00522EF0"/>
    <w:rsid w:val="00525511"/>
    <w:rsid w:val="00526A32"/>
    <w:rsid w:val="00527FF4"/>
    <w:rsid w:val="00536DB8"/>
    <w:rsid w:val="00541044"/>
    <w:rsid w:val="00542ABC"/>
    <w:rsid w:val="005679BC"/>
    <w:rsid w:val="005721F6"/>
    <w:rsid w:val="00575B27"/>
    <w:rsid w:val="00581C05"/>
    <w:rsid w:val="00587D2B"/>
    <w:rsid w:val="005948ED"/>
    <w:rsid w:val="005A03BA"/>
    <w:rsid w:val="005A4826"/>
    <w:rsid w:val="005B4A9A"/>
    <w:rsid w:val="005B6070"/>
    <w:rsid w:val="005B6F85"/>
    <w:rsid w:val="005C0825"/>
    <w:rsid w:val="005D25EA"/>
    <w:rsid w:val="005D28C0"/>
    <w:rsid w:val="005D5C42"/>
    <w:rsid w:val="005E037F"/>
    <w:rsid w:val="005E4FDC"/>
    <w:rsid w:val="005E5A07"/>
    <w:rsid w:val="005E6024"/>
    <w:rsid w:val="005E733C"/>
    <w:rsid w:val="005E7D80"/>
    <w:rsid w:val="00604B95"/>
    <w:rsid w:val="0061520A"/>
    <w:rsid w:val="00616D99"/>
    <w:rsid w:val="00617664"/>
    <w:rsid w:val="00626822"/>
    <w:rsid w:val="00630021"/>
    <w:rsid w:val="0063014C"/>
    <w:rsid w:val="00667642"/>
    <w:rsid w:val="006705DA"/>
    <w:rsid w:val="006733C2"/>
    <w:rsid w:val="00673C81"/>
    <w:rsid w:val="00676555"/>
    <w:rsid w:val="006840AD"/>
    <w:rsid w:val="00687B84"/>
    <w:rsid w:val="00691C03"/>
    <w:rsid w:val="006A2F2C"/>
    <w:rsid w:val="006A30BA"/>
    <w:rsid w:val="006A6561"/>
    <w:rsid w:val="006B0D01"/>
    <w:rsid w:val="006B16F5"/>
    <w:rsid w:val="006B75C3"/>
    <w:rsid w:val="006C6FE0"/>
    <w:rsid w:val="006C79A1"/>
    <w:rsid w:val="006D51AD"/>
    <w:rsid w:val="006D549A"/>
    <w:rsid w:val="006E2F12"/>
    <w:rsid w:val="006F31DA"/>
    <w:rsid w:val="00702078"/>
    <w:rsid w:val="007021C9"/>
    <w:rsid w:val="00706D2A"/>
    <w:rsid w:val="00711B66"/>
    <w:rsid w:val="00725753"/>
    <w:rsid w:val="007337B4"/>
    <w:rsid w:val="0073698C"/>
    <w:rsid w:val="00741A86"/>
    <w:rsid w:val="00753517"/>
    <w:rsid w:val="00765D65"/>
    <w:rsid w:val="00767282"/>
    <w:rsid w:val="00774D78"/>
    <w:rsid w:val="00777784"/>
    <w:rsid w:val="00786664"/>
    <w:rsid w:val="00793BB4"/>
    <w:rsid w:val="00794D00"/>
    <w:rsid w:val="007A3376"/>
    <w:rsid w:val="007A6FF7"/>
    <w:rsid w:val="007B6910"/>
    <w:rsid w:val="007B716A"/>
    <w:rsid w:val="007E25B4"/>
    <w:rsid w:val="008336A8"/>
    <w:rsid w:val="00856CE0"/>
    <w:rsid w:val="00865B7E"/>
    <w:rsid w:val="008673D5"/>
    <w:rsid w:val="0087606A"/>
    <w:rsid w:val="008854CC"/>
    <w:rsid w:val="00885DF6"/>
    <w:rsid w:val="0088775D"/>
    <w:rsid w:val="00892FAC"/>
    <w:rsid w:val="00896253"/>
    <w:rsid w:val="008A1948"/>
    <w:rsid w:val="008A28D0"/>
    <w:rsid w:val="008D3689"/>
    <w:rsid w:val="008D5C27"/>
    <w:rsid w:val="008D7006"/>
    <w:rsid w:val="008F5D0D"/>
    <w:rsid w:val="00901C0C"/>
    <w:rsid w:val="00905474"/>
    <w:rsid w:val="0091377C"/>
    <w:rsid w:val="009139A3"/>
    <w:rsid w:val="00924120"/>
    <w:rsid w:val="0093524A"/>
    <w:rsid w:val="00943AD9"/>
    <w:rsid w:val="00943CA6"/>
    <w:rsid w:val="00945D20"/>
    <w:rsid w:val="00953068"/>
    <w:rsid w:val="009550D7"/>
    <w:rsid w:val="009559C2"/>
    <w:rsid w:val="00971747"/>
    <w:rsid w:val="00984BA3"/>
    <w:rsid w:val="00985DD7"/>
    <w:rsid w:val="00995DCE"/>
    <w:rsid w:val="009C234F"/>
    <w:rsid w:val="009D0FD7"/>
    <w:rsid w:val="009D331E"/>
    <w:rsid w:val="009D3CBF"/>
    <w:rsid w:val="009D7E7D"/>
    <w:rsid w:val="009E26EC"/>
    <w:rsid w:val="009F58B2"/>
    <w:rsid w:val="00A02EBF"/>
    <w:rsid w:val="00A2025B"/>
    <w:rsid w:val="00A41B40"/>
    <w:rsid w:val="00A44711"/>
    <w:rsid w:val="00A6516C"/>
    <w:rsid w:val="00A75270"/>
    <w:rsid w:val="00A77B0F"/>
    <w:rsid w:val="00A808AD"/>
    <w:rsid w:val="00A9358F"/>
    <w:rsid w:val="00AB79ED"/>
    <w:rsid w:val="00AC035D"/>
    <w:rsid w:val="00AC1B19"/>
    <w:rsid w:val="00AC668F"/>
    <w:rsid w:val="00AD0E31"/>
    <w:rsid w:val="00AD36A2"/>
    <w:rsid w:val="00AE080D"/>
    <w:rsid w:val="00AF43C4"/>
    <w:rsid w:val="00AF525A"/>
    <w:rsid w:val="00AF7341"/>
    <w:rsid w:val="00B037EE"/>
    <w:rsid w:val="00B06F0D"/>
    <w:rsid w:val="00B1005D"/>
    <w:rsid w:val="00B102D0"/>
    <w:rsid w:val="00B123F5"/>
    <w:rsid w:val="00B129B3"/>
    <w:rsid w:val="00B13BB9"/>
    <w:rsid w:val="00B148F4"/>
    <w:rsid w:val="00B23D14"/>
    <w:rsid w:val="00B3074E"/>
    <w:rsid w:val="00B31609"/>
    <w:rsid w:val="00B44908"/>
    <w:rsid w:val="00B45D8C"/>
    <w:rsid w:val="00B545C4"/>
    <w:rsid w:val="00B566AA"/>
    <w:rsid w:val="00B56C4C"/>
    <w:rsid w:val="00B573C9"/>
    <w:rsid w:val="00B70254"/>
    <w:rsid w:val="00B73978"/>
    <w:rsid w:val="00B916CC"/>
    <w:rsid w:val="00B91E5D"/>
    <w:rsid w:val="00BA036D"/>
    <w:rsid w:val="00BF3B69"/>
    <w:rsid w:val="00C120CB"/>
    <w:rsid w:val="00C25347"/>
    <w:rsid w:val="00C30A65"/>
    <w:rsid w:val="00C30BEC"/>
    <w:rsid w:val="00C37F2D"/>
    <w:rsid w:val="00C42C17"/>
    <w:rsid w:val="00C43AE3"/>
    <w:rsid w:val="00C46045"/>
    <w:rsid w:val="00C52E8A"/>
    <w:rsid w:val="00C54E18"/>
    <w:rsid w:val="00C61FEB"/>
    <w:rsid w:val="00C63BE0"/>
    <w:rsid w:val="00C66CDA"/>
    <w:rsid w:val="00C75D0B"/>
    <w:rsid w:val="00C76DD3"/>
    <w:rsid w:val="00C8690C"/>
    <w:rsid w:val="00C92E69"/>
    <w:rsid w:val="00CA386B"/>
    <w:rsid w:val="00CB3BF4"/>
    <w:rsid w:val="00CC3922"/>
    <w:rsid w:val="00CD2BFA"/>
    <w:rsid w:val="00CE72F2"/>
    <w:rsid w:val="00CF6ED4"/>
    <w:rsid w:val="00D01E66"/>
    <w:rsid w:val="00D06E46"/>
    <w:rsid w:val="00D46332"/>
    <w:rsid w:val="00D512F7"/>
    <w:rsid w:val="00D51868"/>
    <w:rsid w:val="00D77C30"/>
    <w:rsid w:val="00D813EF"/>
    <w:rsid w:val="00D83A5C"/>
    <w:rsid w:val="00D9105A"/>
    <w:rsid w:val="00DA2949"/>
    <w:rsid w:val="00DA3775"/>
    <w:rsid w:val="00DA698C"/>
    <w:rsid w:val="00DB3B8F"/>
    <w:rsid w:val="00DB7A9D"/>
    <w:rsid w:val="00DD2097"/>
    <w:rsid w:val="00DD3FF8"/>
    <w:rsid w:val="00DE6361"/>
    <w:rsid w:val="00DF28D0"/>
    <w:rsid w:val="00DF29B1"/>
    <w:rsid w:val="00E01D09"/>
    <w:rsid w:val="00E157DC"/>
    <w:rsid w:val="00E167A2"/>
    <w:rsid w:val="00E22B4D"/>
    <w:rsid w:val="00E230DD"/>
    <w:rsid w:val="00E24023"/>
    <w:rsid w:val="00E25C30"/>
    <w:rsid w:val="00E30DB3"/>
    <w:rsid w:val="00E37ECC"/>
    <w:rsid w:val="00E45728"/>
    <w:rsid w:val="00E514F9"/>
    <w:rsid w:val="00E534B4"/>
    <w:rsid w:val="00E62192"/>
    <w:rsid w:val="00E82EB9"/>
    <w:rsid w:val="00E9580F"/>
    <w:rsid w:val="00E978CA"/>
    <w:rsid w:val="00EA007C"/>
    <w:rsid w:val="00EA2974"/>
    <w:rsid w:val="00EB1D00"/>
    <w:rsid w:val="00EC30F6"/>
    <w:rsid w:val="00EC3399"/>
    <w:rsid w:val="00ED487B"/>
    <w:rsid w:val="00EE1D6C"/>
    <w:rsid w:val="00EE660C"/>
    <w:rsid w:val="00EE6768"/>
    <w:rsid w:val="00EE78B0"/>
    <w:rsid w:val="00EF21B0"/>
    <w:rsid w:val="00EF5DBE"/>
    <w:rsid w:val="00F11578"/>
    <w:rsid w:val="00F12A84"/>
    <w:rsid w:val="00F14914"/>
    <w:rsid w:val="00F16DD6"/>
    <w:rsid w:val="00F37491"/>
    <w:rsid w:val="00F46044"/>
    <w:rsid w:val="00F60730"/>
    <w:rsid w:val="00F910D7"/>
    <w:rsid w:val="00F9441B"/>
    <w:rsid w:val="00F94A78"/>
    <w:rsid w:val="00F962D0"/>
    <w:rsid w:val="00FA15CC"/>
    <w:rsid w:val="00FB4E59"/>
    <w:rsid w:val="00FC06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155F"/>
  <w15:chartTrackingRefBased/>
  <w15:docId w15:val="{23FF2C98-7D1B-466C-8C0B-61CA0CB5D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6E2"/>
    <w:pPr>
      <w:spacing w:after="0" w:line="240" w:lineRule="auto"/>
      <w:ind w:firstLine="720"/>
      <w:jc w:val="both"/>
    </w:pPr>
    <w:rPr>
      <w:rFonts w:ascii="Times New Roman" w:hAnsi="Times New Roman"/>
      <w:sz w:val="26"/>
      <w:szCs w:val="22"/>
      <w:lang w:val="vi-VN"/>
    </w:rPr>
  </w:style>
  <w:style w:type="paragraph" w:styleId="Heading1">
    <w:name w:val="heading 1"/>
    <w:basedOn w:val="Normal"/>
    <w:next w:val="Normal"/>
    <w:link w:val="Heading1Char"/>
    <w:uiPriority w:val="9"/>
    <w:qFormat/>
    <w:rsid w:val="002067C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2067C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2067CE"/>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2067CE"/>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067CE"/>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067C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67C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67C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67C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7C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2067C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067CE"/>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2067CE"/>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2067CE"/>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2067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7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7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7CE"/>
    <w:rPr>
      <w:rFonts w:eastAsiaTheme="majorEastAsia" w:cstheme="majorBidi"/>
      <w:color w:val="272727" w:themeColor="text1" w:themeTint="D8"/>
    </w:rPr>
  </w:style>
  <w:style w:type="paragraph" w:styleId="Title">
    <w:name w:val="Title"/>
    <w:basedOn w:val="Normal"/>
    <w:next w:val="Normal"/>
    <w:link w:val="TitleChar"/>
    <w:uiPriority w:val="10"/>
    <w:qFormat/>
    <w:rsid w:val="002067C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7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7CE"/>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67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7CE"/>
    <w:pPr>
      <w:spacing w:before="160"/>
      <w:jc w:val="center"/>
    </w:pPr>
    <w:rPr>
      <w:i/>
      <w:iCs/>
      <w:color w:val="404040" w:themeColor="text1" w:themeTint="BF"/>
    </w:rPr>
  </w:style>
  <w:style w:type="character" w:customStyle="1" w:styleId="QuoteChar">
    <w:name w:val="Quote Char"/>
    <w:basedOn w:val="DefaultParagraphFont"/>
    <w:link w:val="Quote"/>
    <w:uiPriority w:val="29"/>
    <w:rsid w:val="002067CE"/>
    <w:rPr>
      <w:i/>
      <w:iCs/>
      <w:color w:val="404040" w:themeColor="text1" w:themeTint="BF"/>
    </w:rPr>
  </w:style>
  <w:style w:type="paragraph" w:styleId="ListParagraph">
    <w:name w:val="List Paragraph"/>
    <w:basedOn w:val="Normal"/>
    <w:uiPriority w:val="34"/>
    <w:qFormat/>
    <w:rsid w:val="002067CE"/>
    <w:pPr>
      <w:ind w:left="720"/>
      <w:contextualSpacing/>
    </w:pPr>
  </w:style>
  <w:style w:type="character" w:styleId="IntenseEmphasis">
    <w:name w:val="Intense Emphasis"/>
    <w:basedOn w:val="DefaultParagraphFont"/>
    <w:uiPriority w:val="21"/>
    <w:qFormat/>
    <w:rsid w:val="002067CE"/>
    <w:rPr>
      <w:i/>
      <w:iCs/>
      <w:color w:val="2E74B5" w:themeColor="accent1" w:themeShade="BF"/>
    </w:rPr>
  </w:style>
  <w:style w:type="paragraph" w:styleId="IntenseQuote">
    <w:name w:val="Intense Quote"/>
    <w:basedOn w:val="Normal"/>
    <w:next w:val="Normal"/>
    <w:link w:val="IntenseQuoteChar"/>
    <w:uiPriority w:val="30"/>
    <w:qFormat/>
    <w:rsid w:val="002067C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2067CE"/>
    <w:rPr>
      <w:i/>
      <w:iCs/>
      <w:color w:val="2E74B5" w:themeColor="accent1" w:themeShade="BF"/>
    </w:rPr>
  </w:style>
  <w:style w:type="character" w:styleId="IntenseReference">
    <w:name w:val="Intense Reference"/>
    <w:basedOn w:val="DefaultParagraphFont"/>
    <w:uiPriority w:val="32"/>
    <w:qFormat/>
    <w:rsid w:val="002067CE"/>
    <w:rPr>
      <w:b/>
      <w:bCs/>
      <w:smallCaps/>
      <w:color w:val="2E74B5" w:themeColor="accent1" w:themeShade="BF"/>
      <w:spacing w:val="5"/>
    </w:rPr>
  </w:style>
  <w:style w:type="table" w:styleId="TableGrid">
    <w:name w:val="Table Grid"/>
    <w:basedOn w:val="TableNormal"/>
    <w:uiPriority w:val="39"/>
    <w:rsid w:val="00206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067CE"/>
    <w:rPr>
      <w:color w:val="0563C1" w:themeColor="hyperlink"/>
      <w:u w:val="single"/>
    </w:rPr>
  </w:style>
  <w:style w:type="character" w:styleId="UnresolvedMention">
    <w:name w:val="Unresolved Mention"/>
    <w:basedOn w:val="DefaultParagraphFont"/>
    <w:uiPriority w:val="99"/>
    <w:semiHidden/>
    <w:unhideWhenUsed/>
    <w:rsid w:val="002067CE"/>
    <w:rPr>
      <w:color w:val="605E5C"/>
      <w:shd w:val="clear" w:color="auto" w:fill="E1DFDD"/>
    </w:rPr>
  </w:style>
  <w:style w:type="paragraph" w:customStyle="1" w:styleId="Ten-truong">
    <w:name w:val="Ten-truong"/>
    <w:basedOn w:val="Normal"/>
    <w:autoRedefine/>
    <w:rsid w:val="002067CE"/>
    <w:pPr>
      <w:ind w:firstLine="2610"/>
      <w:jc w:val="left"/>
    </w:pPr>
    <w:rPr>
      <w:rFonts w:eastAsia="Times New Roman" w:cs="Times New Roman"/>
      <w:b/>
      <w:kern w:val="0"/>
      <w:sz w:val="32"/>
      <w:szCs w:val="32"/>
      <w:lang w:val="en-US" w:eastAsia="zh-CN"/>
      <w14:ligatures w14:val="none"/>
    </w:rPr>
  </w:style>
  <w:style w:type="paragraph" w:styleId="BodyText">
    <w:name w:val="Body Text"/>
    <w:basedOn w:val="Normal"/>
    <w:link w:val="BodyTextChar"/>
    <w:uiPriority w:val="1"/>
    <w:qFormat/>
    <w:rsid w:val="002067CE"/>
    <w:pPr>
      <w:widowControl w:val="0"/>
      <w:autoSpaceDE w:val="0"/>
      <w:autoSpaceDN w:val="0"/>
      <w:ind w:firstLine="0"/>
      <w:jc w:val="left"/>
    </w:pPr>
    <w:rPr>
      <w:rFonts w:eastAsia="Times New Roman" w:cs="Times New Roman"/>
      <w:kern w:val="0"/>
      <w:szCs w:val="26"/>
      <w:lang w:val="vi"/>
    </w:rPr>
  </w:style>
  <w:style w:type="character" w:customStyle="1" w:styleId="BodyTextChar">
    <w:name w:val="Body Text Char"/>
    <w:basedOn w:val="DefaultParagraphFont"/>
    <w:link w:val="BodyText"/>
    <w:uiPriority w:val="1"/>
    <w:rsid w:val="002067CE"/>
    <w:rPr>
      <w:rFonts w:ascii="Times New Roman" w:eastAsia="Times New Roman" w:hAnsi="Times New Roman" w:cs="Times New Roman"/>
      <w:kern w:val="0"/>
      <w:sz w:val="26"/>
      <w:szCs w:val="26"/>
      <w:lang w:val="vi"/>
    </w:rPr>
  </w:style>
  <w:style w:type="character" w:styleId="Strong">
    <w:name w:val="Strong"/>
    <w:basedOn w:val="DefaultParagraphFont"/>
    <w:uiPriority w:val="22"/>
    <w:qFormat/>
    <w:rsid w:val="002067CE"/>
    <w:rPr>
      <w:b/>
      <w:bCs/>
    </w:rPr>
  </w:style>
  <w:style w:type="paragraph" w:styleId="NormalWeb">
    <w:name w:val="Normal (Web)"/>
    <w:basedOn w:val="Normal"/>
    <w:uiPriority w:val="99"/>
    <w:semiHidden/>
    <w:unhideWhenUsed/>
    <w:rsid w:val="002067CE"/>
    <w:pPr>
      <w:spacing w:before="100" w:beforeAutospacing="1" w:after="100" w:afterAutospacing="1"/>
      <w:ind w:firstLine="0"/>
      <w:jc w:val="left"/>
    </w:pPr>
    <w:rPr>
      <w:rFonts w:eastAsia="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2067C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41CE9"/>
    <w:pPr>
      <w:spacing w:line="360" w:lineRule="auto"/>
      <w:ind w:firstLine="284"/>
    </w:pPr>
  </w:style>
  <w:style w:type="paragraph" w:styleId="TOC2">
    <w:name w:val="toc 2"/>
    <w:basedOn w:val="Normal"/>
    <w:next w:val="Normal"/>
    <w:autoRedefine/>
    <w:uiPriority w:val="39"/>
    <w:unhideWhenUsed/>
    <w:rsid w:val="00441CE9"/>
    <w:pPr>
      <w:spacing w:line="360" w:lineRule="auto"/>
      <w:ind w:firstLine="567"/>
    </w:pPr>
  </w:style>
  <w:style w:type="paragraph" w:styleId="TOC3">
    <w:name w:val="toc 3"/>
    <w:basedOn w:val="Normal"/>
    <w:next w:val="Normal"/>
    <w:autoRedefine/>
    <w:uiPriority w:val="39"/>
    <w:unhideWhenUsed/>
    <w:rsid w:val="00441CE9"/>
    <w:pPr>
      <w:tabs>
        <w:tab w:val="right" w:leader="dot" w:pos="9350"/>
      </w:tabs>
      <w:spacing w:line="360" w:lineRule="auto"/>
      <w:ind w:firstLine="851"/>
      <w:jc w:val="left"/>
    </w:pPr>
  </w:style>
  <w:style w:type="paragraph" w:styleId="Caption">
    <w:name w:val="caption"/>
    <w:basedOn w:val="Normal"/>
    <w:next w:val="Normal"/>
    <w:unhideWhenUsed/>
    <w:qFormat/>
    <w:rsid w:val="002067CE"/>
    <w:pPr>
      <w:spacing w:after="200"/>
      <w:ind w:firstLine="0"/>
    </w:pPr>
    <w:rPr>
      <w:i/>
      <w:iCs/>
      <w:color w:val="44546A" w:themeColor="text2"/>
      <w:kern w:val="0"/>
      <w:sz w:val="18"/>
      <w:szCs w:val="18"/>
      <w:lang w:val="en-US"/>
      <w14:ligatures w14:val="none"/>
    </w:rPr>
  </w:style>
  <w:style w:type="character" w:styleId="FollowedHyperlink">
    <w:name w:val="FollowedHyperlink"/>
    <w:basedOn w:val="DefaultParagraphFont"/>
    <w:uiPriority w:val="99"/>
    <w:semiHidden/>
    <w:unhideWhenUsed/>
    <w:rsid w:val="00905474"/>
    <w:rPr>
      <w:color w:val="954F72" w:themeColor="followedHyperlink"/>
      <w:u w:val="single"/>
    </w:rPr>
  </w:style>
  <w:style w:type="paragraph" w:customStyle="1" w:styleId="hinh">
    <w:name w:val="hinh"/>
    <w:link w:val="hinhChar"/>
    <w:qFormat/>
    <w:rsid w:val="00095ED5"/>
    <w:pPr>
      <w:spacing w:after="0" w:line="360" w:lineRule="auto"/>
      <w:jc w:val="center"/>
    </w:pPr>
    <w:rPr>
      <w:rFonts w:ascii="Times New Roman" w:hAnsi="Times New Roman"/>
      <w:i/>
      <w:iCs/>
      <w:kern w:val="0"/>
      <w:sz w:val="28"/>
      <w:szCs w:val="18"/>
      <w:lang w:val="vi-VN"/>
      <w14:ligatures w14:val="none"/>
    </w:rPr>
  </w:style>
  <w:style w:type="character" w:customStyle="1" w:styleId="hinhChar">
    <w:name w:val="hinh Char"/>
    <w:basedOn w:val="DefaultParagraphFont"/>
    <w:link w:val="hinh"/>
    <w:rsid w:val="00095ED5"/>
    <w:rPr>
      <w:rFonts w:ascii="Times New Roman" w:hAnsi="Times New Roman"/>
      <w:i/>
      <w:iCs/>
      <w:kern w:val="0"/>
      <w:sz w:val="28"/>
      <w:szCs w:val="18"/>
      <w:lang w:val="vi-VN"/>
      <w14:ligatures w14:val="none"/>
    </w:rPr>
  </w:style>
  <w:style w:type="paragraph" w:styleId="TOC4">
    <w:name w:val="toc 4"/>
    <w:basedOn w:val="Normal"/>
    <w:next w:val="Normal"/>
    <w:autoRedefine/>
    <w:uiPriority w:val="39"/>
    <w:unhideWhenUsed/>
    <w:rsid w:val="00E514F9"/>
    <w:pPr>
      <w:spacing w:after="100"/>
      <w:ind w:left="780"/>
    </w:pPr>
  </w:style>
  <w:style w:type="paragraph" w:styleId="TableofFigures">
    <w:name w:val="table of figures"/>
    <w:basedOn w:val="Normal"/>
    <w:next w:val="Normal"/>
    <w:uiPriority w:val="99"/>
    <w:unhideWhenUsed/>
    <w:rsid w:val="0040697A"/>
    <w:pPr>
      <w:spacing w:line="360" w:lineRule="auto"/>
      <w:ind w:firstLine="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22598">
      <w:bodyDiv w:val="1"/>
      <w:marLeft w:val="0"/>
      <w:marRight w:val="0"/>
      <w:marTop w:val="0"/>
      <w:marBottom w:val="0"/>
      <w:divBdr>
        <w:top w:val="none" w:sz="0" w:space="0" w:color="auto"/>
        <w:left w:val="none" w:sz="0" w:space="0" w:color="auto"/>
        <w:bottom w:val="none" w:sz="0" w:space="0" w:color="auto"/>
        <w:right w:val="none" w:sz="0" w:space="0" w:color="auto"/>
      </w:divBdr>
    </w:div>
    <w:div w:id="72089621">
      <w:bodyDiv w:val="1"/>
      <w:marLeft w:val="0"/>
      <w:marRight w:val="0"/>
      <w:marTop w:val="0"/>
      <w:marBottom w:val="0"/>
      <w:divBdr>
        <w:top w:val="none" w:sz="0" w:space="0" w:color="auto"/>
        <w:left w:val="none" w:sz="0" w:space="0" w:color="auto"/>
        <w:bottom w:val="none" w:sz="0" w:space="0" w:color="auto"/>
        <w:right w:val="none" w:sz="0" w:space="0" w:color="auto"/>
      </w:divBdr>
    </w:div>
    <w:div w:id="87387658">
      <w:bodyDiv w:val="1"/>
      <w:marLeft w:val="0"/>
      <w:marRight w:val="0"/>
      <w:marTop w:val="0"/>
      <w:marBottom w:val="0"/>
      <w:divBdr>
        <w:top w:val="none" w:sz="0" w:space="0" w:color="auto"/>
        <w:left w:val="none" w:sz="0" w:space="0" w:color="auto"/>
        <w:bottom w:val="none" w:sz="0" w:space="0" w:color="auto"/>
        <w:right w:val="none" w:sz="0" w:space="0" w:color="auto"/>
      </w:divBdr>
    </w:div>
    <w:div w:id="95373915">
      <w:bodyDiv w:val="1"/>
      <w:marLeft w:val="0"/>
      <w:marRight w:val="0"/>
      <w:marTop w:val="0"/>
      <w:marBottom w:val="0"/>
      <w:divBdr>
        <w:top w:val="none" w:sz="0" w:space="0" w:color="auto"/>
        <w:left w:val="none" w:sz="0" w:space="0" w:color="auto"/>
        <w:bottom w:val="none" w:sz="0" w:space="0" w:color="auto"/>
        <w:right w:val="none" w:sz="0" w:space="0" w:color="auto"/>
      </w:divBdr>
    </w:div>
    <w:div w:id="106200682">
      <w:bodyDiv w:val="1"/>
      <w:marLeft w:val="0"/>
      <w:marRight w:val="0"/>
      <w:marTop w:val="0"/>
      <w:marBottom w:val="0"/>
      <w:divBdr>
        <w:top w:val="none" w:sz="0" w:space="0" w:color="auto"/>
        <w:left w:val="none" w:sz="0" w:space="0" w:color="auto"/>
        <w:bottom w:val="none" w:sz="0" w:space="0" w:color="auto"/>
        <w:right w:val="none" w:sz="0" w:space="0" w:color="auto"/>
      </w:divBdr>
    </w:div>
    <w:div w:id="108283595">
      <w:bodyDiv w:val="1"/>
      <w:marLeft w:val="0"/>
      <w:marRight w:val="0"/>
      <w:marTop w:val="0"/>
      <w:marBottom w:val="0"/>
      <w:divBdr>
        <w:top w:val="none" w:sz="0" w:space="0" w:color="auto"/>
        <w:left w:val="none" w:sz="0" w:space="0" w:color="auto"/>
        <w:bottom w:val="none" w:sz="0" w:space="0" w:color="auto"/>
        <w:right w:val="none" w:sz="0" w:space="0" w:color="auto"/>
      </w:divBdr>
    </w:div>
    <w:div w:id="111946779">
      <w:bodyDiv w:val="1"/>
      <w:marLeft w:val="0"/>
      <w:marRight w:val="0"/>
      <w:marTop w:val="0"/>
      <w:marBottom w:val="0"/>
      <w:divBdr>
        <w:top w:val="none" w:sz="0" w:space="0" w:color="auto"/>
        <w:left w:val="none" w:sz="0" w:space="0" w:color="auto"/>
        <w:bottom w:val="none" w:sz="0" w:space="0" w:color="auto"/>
        <w:right w:val="none" w:sz="0" w:space="0" w:color="auto"/>
      </w:divBdr>
    </w:div>
    <w:div w:id="119151141">
      <w:bodyDiv w:val="1"/>
      <w:marLeft w:val="0"/>
      <w:marRight w:val="0"/>
      <w:marTop w:val="0"/>
      <w:marBottom w:val="0"/>
      <w:divBdr>
        <w:top w:val="none" w:sz="0" w:space="0" w:color="auto"/>
        <w:left w:val="none" w:sz="0" w:space="0" w:color="auto"/>
        <w:bottom w:val="none" w:sz="0" w:space="0" w:color="auto"/>
        <w:right w:val="none" w:sz="0" w:space="0" w:color="auto"/>
      </w:divBdr>
    </w:div>
    <w:div w:id="144398196">
      <w:bodyDiv w:val="1"/>
      <w:marLeft w:val="0"/>
      <w:marRight w:val="0"/>
      <w:marTop w:val="0"/>
      <w:marBottom w:val="0"/>
      <w:divBdr>
        <w:top w:val="none" w:sz="0" w:space="0" w:color="auto"/>
        <w:left w:val="none" w:sz="0" w:space="0" w:color="auto"/>
        <w:bottom w:val="none" w:sz="0" w:space="0" w:color="auto"/>
        <w:right w:val="none" w:sz="0" w:space="0" w:color="auto"/>
      </w:divBdr>
    </w:div>
    <w:div w:id="175776531">
      <w:bodyDiv w:val="1"/>
      <w:marLeft w:val="0"/>
      <w:marRight w:val="0"/>
      <w:marTop w:val="0"/>
      <w:marBottom w:val="0"/>
      <w:divBdr>
        <w:top w:val="none" w:sz="0" w:space="0" w:color="auto"/>
        <w:left w:val="none" w:sz="0" w:space="0" w:color="auto"/>
        <w:bottom w:val="none" w:sz="0" w:space="0" w:color="auto"/>
        <w:right w:val="none" w:sz="0" w:space="0" w:color="auto"/>
      </w:divBdr>
    </w:div>
    <w:div w:id="200637181">
      <w:bodyDiv w:val="1"/>
      <w:marLeft w:val="0"/>
      <w:marRight w:val="0"/>
      <w:marTop w:val="0"/>
      <w:marBottom w:val="0"/>
      <w:divBdr>
        <w:top w:val="none" w:sz="0" w:space="0" w:color="auto"/>
        <w:left w:val="none" w:sz="0" w:space="0" w:color="auto"/>
        <w:bottom w:val="none" w:sz="0" w:space="0" w:color="auto"/>
        <w:right w:val="none" w:sz="0" w:space="0" w:color="auto"/>
      </w:divBdr>
    </w:div>
    <w:div w:id="231161361">
      <w:bodyDiv w:val="1"/>
      <w:marLeft w:val="0"/>
      <w:marRight w:val="0"/>
      <w:marTop w:val="0"/>
      <w:marBottom w:val="0"/>
      <w:divBdr>
        <w:top w:val="none" w:sz="0" w:space="0" w:color="auto"/>
        <w:left w:val="none" w:sz="0" w:space="0" w:color="auto"/>
        <w:bottom w:val="none" w:sz="0" w:space="0" w:color="auto"/>
        <w:right w:val="none" w:sz="0" w:space="0" w:color="auto"/>
      </w:divBdr>
    </w:div>
    <w:div w:id="297492163">
      <w:bodyDiv w:val="1"/>
      <w:marLeft w:val="0"/>
      <w:marRight w:val="0"/>
      <w:marTop w:val="0"/>
      <w:marBottom w:val="0"/>
      <w:divBdr>
        <w:top w:val="none" w:sz="0" w:space="0" w:color="auto"/>
        <w:left w:val="none" w:sz="0" w:space="0" w:color="auto"/>
        <w:bottom w:val="none" w:sz="0" w:space="0" w:color="auto"/>
        <w:right w:val="none" w:sz="0" w:space="0" w:color="auto"/>
      </w:divBdr>
    </w:div>
    <w:div w:id="330255244">
      <w:bodyDiv w:val="1"/>
      <w:marLeft w:val="0"/>
      <w:marRight w:val="0"/>
      <w:marTop w:val="0"/>
      <w:marBottom w:val="0"/>
      <w:divBdr>
        <w:top w:val="none" w:sz="0" w:space="0" w:color="auto"/>
        <w:left w:val="none" w:sz="0" w:space="0" w:color="auto"/>
        <w:bottom w:val="none" w:sz="0" w:space="0" w:color="auto"/>
        <w:right w:val="none" w:sz="0" w:space="0" w:color="auto"/>
      </w:divBdr>
    </w:div>
    <w:div w:id="362639217">
      <w:bodyDiv w:val="1"/>
      <w:marLeft w:val="0"/>
      <w:marRight w:val="0"/>
      <w:marTop w:val="0"/>
      <w:marBottom w:val="0"/>
      <w:divBdr>
        <w:top w:val="none" w:sz="0" w:space="0" w:color="auto"/>
        <w:left w:val="none" w:sz="0" w:space="0" w:color="auto"/>
        <w:bottom w:val="none" w:sz="0" w:space="0" w:color="auto"/>
        <w:right w:val="none" w:sz="0" w:space="0" w:color="auto"/>
      </w:divBdr>
    </w:div>
    <w:div w:id="365910997">
      <w:bodyDiv w:val="1"/>
      <w:marLeft w:val="0"/>
      <w:marRight w:val="0"/>
      <w:marTop w:val="0"/>
      <w:marBottom w:val="0"/>
      <w:divBdr>
        <w:top w:val="none" w:sz="0" w:space="0" w:color="auto"/>
        <w:left w:val="none" w:sz="0" w:space="0" w:color="auto"/>
        <w:bottom w:val="none" w:sz="0" w:space="0" w:color="auto"/>
        <w:right w:val="none" w:sz="0" w:space="0" w:color="auto"/>
      </w:divBdr>
    </w:div>
    <w:div w:id="391973347">
      <w:bodyDiv w:val="1"/>
      <w:marLeft w:val="0"/>
      <w:marRight w:val="0"/>
      <w:marTop w:val="0"/>
      <w:marBottom w:val="0"/>
      <w:divBdr>
        <w:top w:val="none" w:sz="0" w:space="0" w:color="auto"/>
        <w:left w:val="none" w:sz="0" w:space="0" w:color="auto"/>
        <w:bottom w:val="none" w:sz="0" w:space="0" w:color="auto"/>
        <w:right w:val="none" w:sz="0" w:space="0" w:color="auto"/>
      </w:divBdr>
    </w:div>
    <w:div w:id="402945369">
      <w:bodyDiv w:val="1"/>
      <w:marLeft w:val="0"/>
      <w:marRight w:val="0"/>
      <w:marTop w:val="0"/>
      <w:marBottom w:val="0"/>
      <w:divBdr>
        <w:top w:val="none" w:sz="0" w:space="0" w:color="auto"/>
        <w:left w:val="none" w:sz="0" w:space="0" w:color="auto"/>
        <w:bottom w:val="none" w:sz="0" w:space="0" w:color="auto"/>
        <w:right w:val="none" w:sz="0" w:space="0" w:color="auto"/>
      </w:divBdr>
    </w:div>
    <w:div w:id="426655732">
      <w:bodyDiv w:val="1"/>
      <w:marLeft w:val="0"/>
      <w:marRight w:val="0"/>
      <w:marTop w:val="0"/>
      <w:marBottom w:val="0"/>
      <w:divBdr>
        <w:top w:val="none" w:sz="0" w:space="0" w:color="auto"/>
        <w:left w:val="none" w:sz="0" w:space="0" w:color="auto"/>
        <w:bottom w:val="none" w:sz="0" w:space="0" w:color="auto"/>
        <w:right w:val="none" w:sz="0" w:space="0" w:color="auto"/>
      </w:divBdr>
    </w:div>
    <w:div w:id="446824917">
      <w:bodyDiv w:val="1"/>
      <w:marLeft w:val="0"/>
      <w:marRight w:val="0"/>
      <w:marTop w:val="0"/>
      <w:marBottom w:val="0"/>
      <w:divBdr>
        <w:top w:val="none" w:sz="0" w:space="0" w:color="auto"/>
        <w:left w:val="none" w:sz="0" w:space="0" w:color="auto"/>
        <w:bottom w:val="none" w:sz="0" w:space="0" w:color="auto"/>
        <w:right w:val="none" w:sz="0" w:space="0" w:color="auto"/>
      </w:divBdr>
    </w:div>
    <w:div w:id="462844187">
      <w:bodyDiv w:val="1"/>
      <w:marLeft w:val="0"/>
      <w:marRight w:val="0"/>
      <w:marTop w:val="0"/>
      <w:marBottom w:val="0"/>
      <w:divBdr>
        <w:top w:val="none" w:sz="0" w:space="0" w:color="auto"/>
        <w:left w:val="none" w:sz="0" w:space="0" w:color="auto"/>
        <w:bottom w:val="none" w:sz="0" w:space="0" w:color="auto"/>
        <w:right w:val="none" w:sz="0" w:space="0" w:color="auto"/>
      </w:divBdr>
    </w:div>
    <w:div w:id="464079294">
      <w:bodyDiv w:val="1"/>
      <w:marLeft w:val="0"/>
      <w:marRight w:val="0"/>
      <w:marTop w:val="0"/>
      <w:marBottom w:val="0"/>
      <w:divBdr>
        <w:top w:val="none" w:sz="0" w:space="0" w:color="auto"/>
        <w:left w:val="none" w:sz="0" w:space="0" w:color="auto"/>
        <w:bottom w:val="none" w:sz="0" w:space="0" w:color="auto"/>
        <w:right w:val="none" w:sz="0" w:space="0" w:color="auto"/>
      </w:divBdr>
    </w:div>
    <w:div w:id="546455446">
      <w:bodyDiv w:val="1"/>
      <w:marLeft w:val="0"/>
      <w:marRight w:val="0"/>
      <w:marTop w:val="0"/>
      <w:marBottom w:val="0"/>
      <w:divBdr>
        <w:top w:val="none" w:sz="0" w:space="0" w:color="auto"/>
        <w:left w:val="none" w:sz="0" w:space="0" w:color="auto"/>
        <w:bottom w:val="none" w:sz="0" w:space="0" w:color="auto"/>
        <w:right w:val="none" w:sz="0" w:space="0" w:color="auto"/>
      </w:divBdr>
    </w:div>
    <w:div w:id="551160688">
      <w:bodyDiv w:val="1"/>
      <w:marLeft w:val="0"/>
      <w:marRight w:val="0"/>
      <w:marTop w:val="0"/>
      <w:marBottom w:val="0"/>
      <w:divBdr>
        <w:top w:val="none" w:sz="0" w:space="0" w:color="auto"/>
        <w:left w:val="none" w:sz="0" w:space="0" w:color="auto"/>
        <w:bottom w:val="none" w:sz="0" w:space="0" w:color="auto"/>
        <w:right w:val="none" w:sz="0" w:space="0" w:color="auto"/>
      </w:divBdr>
    </w:div>
    <w:div w:id="575634452">
      <w:bodyDiv w:val="1"/>
      <w:marLeft w:val="0"/>
      <w:marRight w:val="0"/>
      <w:marTop w:val="0"/>
      <w:marBottom w:val="0"/>
      <w:divBdr>
        <w:top w:val="none" w:sz="0" w:space="0" w:color="auto"/>
        <w:left w:val="none" w:sz="0" w:space="0" w:color="auto"/>
        <w:bottom w:val="none" w:sz="0" w:space="0" w:color="auto"/>
        <w:right w:val="none" w:sz="0" w:space="0" w:color="auto"/>
      </w:divBdr>
    </w:div>
    <w:div w:id="579366325">
      <w:bodyDiv w:val="1"/>
      <w:marLeft w:val="0"/>
      <w:marRight w:val="0"/>
      <w:marTop w:val="0"/>
      <w:marBottom w:val="0"/>
      <w:divBdr>
        <w:top w:val="none" w:sz="0" w:space="0" w:color="auto"/>
        <w:left w:val="none" w:sz="0" w:space="0" w:color="auto"/>
        <w:bottom w:val="none" w:sz="0" w:space="0" w:color="auto"/>
        <w:right w:val="none" w:sz="0" w:space="0" w:color="auto"/>
      </w:divBdr>
    </w:div>
    <w:div w:id="581573919">
      <w:bodyDiv w:val="1"/>
      <w:marLeft w:val="0"/>
      <w:marRight w:val="0"/>
      <w:marTop w:val="0"/>
      <w:marBottom w:val="0"/>
      <w:divBdr>
        <w:top w:val="none" w:sz="0" w:space="0" w:color="auto"/>
        <w:left w:val="none" w:sz="0" w:space="0" w:color="auto"/>
        <w:bottom w:val="none" w:sz="0" w:space="0" w:color="auto"/>
        <w:right w:val="none" w:sz="0" w:space="0" w:color="auto"/>
      </w:divBdr>
    </w:div>
    <w:div w:id="616720759">
      <w:bodyDiv w:val="1"/>
      <w:marLeft w:val="0"/>
      <w:marRight w:val="0"/>
      <w:marTop w:val="0"/>
      <w:marBottom w:val="0"/>
      <w:divBdr>
        <w:top w:val="none" w:sz="0" w:space="0" w:color="auto"/>
        <w:left w:val="none" w:sz="0" w:space="0" w:color="auto"/>
        <w:bottom w:val="none" w:sz="0" w:space="0" w:color="auto"/>
        <w:right w:val="none" w:sz="0" w:space="0" w:color="auto"/>
      </w:divBdr>
    </w:div>
    <w:div w:id="617688374">
      <w:bodyDiv w:val="1"/>
      <w:marLeft w:val="0"/>
      <w:marRight w:val="0"/>
      <w:marTop w:val="0"/>
      <w:marBottom w:val="0"/>
      <w:divBdr>
        <w:top w:val="none" w:sz="0" w:space="0" w:color="auto"/>
        <w:left w:val="none" w:sz="0" w:space="0" w:color="auto"/>
        <w:bottom w:val="none" w:sz="0" w:space="0" w:color="auto"/>
        <w:right w:val="none" w:sz="0" w:space="0" w:color="auto"/>
      </w:divBdr>
    </w:div>
    <w:div w:id="618488116">
      <w:bodyDiv w:val="1"/>
      <w:marLeft w:val="0"/>
      <w:marRight w:val="0"/>
      <w:marTop w:val="0"/>
      <w:marBottom w:val="0"/>
      <w:divBdr>
        <w:top w:val="none" w:sz="0" w:space="0" w:color="auto"/>
        <w:left w:val="none" w:sz="0" w:space="0" w:color="auto"/>
        <w:bottom w:val="none" w:sz="0" w:space="0" w:color="auto"/>
        <w:right w:val="none" w:sz="0" w:space="0" w:color="auto"/>
      </w:divBdr>
    </w:div>
    <w:div w:id="620067826">
      <w:bodyDiv w:val="1"/>
      <w:marLeft w:val="0"/>
      <w:marRight w:val="0"/>
      <w:marTop w:val="0"/>
      <w:marBottom w:val="0"/>
      <w:divBdr>
        <w:top w:val="none" w:sz="0" w:space="0" w:color="auto"/>
        <w:left w:val="none" w:sz="0" w:space="0" w:color="auto"/>
        <w:bottom w:val="none" w:sz="0" w:space="0" w:color="auto"/>
        <w:right w:val="none" w:sz="0" w:space="0" w:color="auto"/>
      </w:divBdr>
    </w:div>
    <w:div w:id="637760985">
      <w:bodyDiv w:val="1"/>
      <w:marLeft w:val="0"/>
      <w:marRight w:val="0"/>
      <w:marTop w:val="0"/>
      <w:marBottom w:val="0"/>
      <w:divBdr>
        <w:top w:val="none" w:sz="0" w:space="0" w:color="auto"/>
        <w:left w:val="none" w:sz="0" w:space="0" w:color="auto"/>
        <w:bottom w:val="none" w:sz="0" w:space="0" w:color="auto"/>
        <w:right w:val="none" w:sz="0" w:space="0" w:color="auto"/>
      </w:divBdr>
    </w:div>
    <w:div w:id="637762470">
      <w:bodyDiv w:val="1"/>
      <w:marLeft w:val="0"/>
      <w:marRight w:val="0"/>
      <w:marTop w:val="0"/>
      <w:marBottom w:val="0"/>
      <w:divBdr>
        <w:top w:val="none" w:sz="0" w:space="0" w:color="auto"/>
        <w:left w:val="none" w:sz="0" w:space="0" w:color="auto"/>
        <w:bottom w:val="none" w:sz="0" w:space="0" w:color="auto"/>
        <w:right w:val="none" w:sz="0" w:space="0" w:color="auto"/>
      </w:divBdr>
    </w:div>
    <w:div w:id="638339722">
      <w:bodyDiv w:val="1"/>
      <w:marLeft w:val="0"/>
      <w:marRight w:val="0"/>
      <w:marTop w:val="0"/>
      <w:marBottom w:val="0"/>
      <w:divBdr>
        <w:top w:val="none" w:sz="0" w:space="0" w:color="auto"/>
        <w:left w:val="none" w:sz="0" w:space="0" w:color="auto"/>
        <w:bottom w:val="none" w:sz="0" w:space="0" w:color="auto"/>
        <w:right w:val="none" w:sz="0" w:space="0" w:color="auto"/>
      </w:divBdr>
    </w:div>
    <w:div w:id="646861382">
      <w:bodyDiv w:val="1"/>
      <w:marLeft w:val="0"/>
      <w:marRight w:val="0"/>
      <w:marTop w:val="0"/>
      <w:marBottom w:val="0"/>
      <w:divBdr>
        <w:top w:val="none" w:sz="0" w:space="0" w:color="auto"/>
        <w:left w:val="none" w:sz="0" w:space="0" w:color="auto"/>
        <w:bottom w:val="none" w:sz="0" w:space="0" w:color="auto"/>
        <w:right w:val="none" w:sz="0" w:space="0" w:color="auto"/>
      </w:divBdr>
    </w:div>
    <w:div w:id="774523871">
      <w:bodyDiv w:val="1"/>
      <w:marLeft w:val="0"/>
      <w:marRight w:val="0"/>
      <w:marTop w:val="0"/>
      <w:marBottom w:val="0"/>
      <w:divBdr>
        <w:top w:val="none" w:sz="0" w:space="0" w:color="auto"/>
        <w:left w:val="none" w:sz="0" w:space="0" w:color="auto"/>
        <w:bottom w:val="none" w:sz="0" w:space="0" w:color="auto"/>
        <w:right w:val="none" w:sz="0" w:space="0" w:color="auto"/>
      </w:divBdr>
    </w:div>
    <w:div w:id="776413553">
      <w:bodyDiv w:val="1"/>
      <w:marLeft w:val="0"/>
      <w:marRight w:val="0"/>
      <w:marTop w:val="0"/>
      <w:marBottom w:val="0"/>
      <w:divBdr>
        <w:top w:val="none" w:sz="0" w:space="0" w:color="auto"/>
        <w:left w:val="none" w:sz="0" w:space="0" w:color="auto"/>
        <w:bottom w:val="none" w:sz="0" w:space="0" w:color="auto"/>
        <w:right w:val="none" w:sz="0" w:space="0" w:color="auto"/>
      </w:divBdr>
    </w:div>
    <w:div w:id="811017522">
      <w:bodyDiv w:val="1"/>
      <w:marLeft w:val="0"/>
      <w:marRight w:val="0"/>
      <w:marTop w:val="0"/>
      <w:marBottom w:val="0"/>
      <w:divBdr>
        <w:top w:val="none" w:sz="0" w:space="0" w:color="auto"/>
        <w:left w:val="none" w:sz="0" w:space="0" w:color="auto"/>
        <w:bottom w:val="none" w:sz="0" w:space="0" w:color="auto"/>
        <w:right w:val="none" w:sz="0" w:space="0" w:color="auto"/>
      </w:divBdr>
    </w:div>
    <w:div w:id="866792014">
      <w:bodyDiv w:val="1"/>
      <w:marLeft w:val="0"/>
      <w:marRight w:val="0"/>
      <w:marTop w:val="0"/>
      <w:marBottom w:val="0"/>
      <w:divBdr>
        <w:top w:val="none" w:sz="0" w:space="0" w:color="auto"/>
        <w:left w:val="none" w:sz="0" w:space="0" w:color="auto"/>
        <w:bottom w:val="none" w:sz="0" w:space="0" w:color="auto"/>
        <w:right w:val="none" w:sz="0" w:space="0" w:color="auto"/>
      </w:divBdr>
    </w:div>
    <w:div w:id="869538180">
      <w:bodyDiv w:val="1"/>
      <w:marLeft w:val="0"/>
      <w:marRight w:val="0"/>
      <w:marTop w:val="0"/>
      <w:marBottom w:val="0"/>
      <w:divBdr>
        <w:top w:val="none" w:sz="0" w:space="0" w:color="auto"/>
        <w:left w:val="none" w:sz="0" w:space="0" w:color="auto"/>
        <w:bottom w:val="none" w:sz="0" w:space="0" w:color="auto"/>
        <w:right w:val="none" w:sz="0" w:space="0" w:color="auto"/>
      </w:divBdr>
    </w:div>
    <w:div w:id="870072591">
      <w:bodyDiv w:val="1"/>
      <w:marLeft w:val="0"/>
      <w:marRight w:val="0"/>
      <w:marTop w:val="0"/>
      <w:marBottom w:val="0"/>
      <w:divBdr>
        <w:top w:val="none" w:sz="0" w:space="0" w:color="auto"/>
        <w:left w:val="none" w:sz="0" w:space="0" w:color="auto"/>
        <w:bottom w:val="none" w:sz="0" w:space="0" w:color="auto"/>
        <w:right w:val="none" w:sz="0" w:space="0" w:color="auto"/>
      </w:divBdr>
    </w:div>
    <w:div w:id="894123433">
      <w:bodyDiv w:val="1"/>
      <w:marLeft w:val="0"/>
      <w:marRight w:val="0"/>
      <w:marTop w:val="0"/>
      <w:marBottom w:val="0"/>
      <w:divBdr>
        <w:top w:val="none" w:sz="0" w:space="0" w:color="auto"/>
        <w:left w:val="none" w:sz="0" w:space="0" w:color="auto"/>
        <w:bottom w:val="none" w:sz="0" w:space="0" w:color="auto"/>
        <w:right w:val="none" w:sz="0" w:space="0" w:color="auto"/>
      </w:divBdr>
    </w:div>
    <w:div w:id="898243867">
      <w:bodyDiv w:val="1"/>
      <w:marLeft w:val="0"/>
      <w:marRight w:val="0"/>
      <w:marTop w:val="0"/>
      <w:marBottom w:val="0"/>
      <w:divBdr>
        <w:top w:val="none" w:sz="0" w:space="0" w:color="auto"/>
        <w:left w:val="none" w:sz="0" w:space="0" w:color="auto"/>
        <w:bottom w:val="none" w:sz="0" w:space="0" w:color="auto"/>
        <w:right w:val="none" w:sz="0" w:space="0" w:color="auto"/>
      </w:divBdr>
    </w:div>
    <w:div w:id="940332159">
      <w:bodyDiv w:val="1"/>
      <w:marLeft w:val="0"/>
      <w:marRight w:val="0"/>
      <w:marTop w:val="0"/>
      <w:marBottom w:val="0"/>
      <w:divBdr>
        <w:top w:val="none" w:sz="0" w:space="0" w:color="auto"/>
        <w:left w:val="none" w:sz="0" w:space="0" w:color="auto"/>
        <w:bottom w:val="none" w:sz="0" w:space="0" w:color="auto"/>
        <w:right w:val="none" w:sz="0" w:space="0" w:color="auto"/>
      </w:divBdr>
    </w:div>
    <w:div w:id="958102783">
      <w:bodyDiv w:val="1"/>
      <w:marLeft w:val="0"/>
      <w:marRight w:val="0"/>
      <w:marTop w:val="0"/>
      <w:marBottom w:val="0"/>
      <w:divBdr>
        <w:top w:val="none" w:sz="0" w:space="0" w:color="auto"/>
        <w:left w:val="none" w:sz="0" w:space="0" w:color="auto"/>
        <w:bottom w:val="none" w:sz="0" w:space="0" w:color="auto"/>
        <w:right w:val="none" w:sz="0" w:space="0" w:color="auto"/>
      </w:divBdr>
    </w:div>
    <w:div w:id="1038355943">
      <w:bodyDiv w:val="1"/>
      <w:marLeft w:val="0"/>
      <w:marRight w:val="0"/>
      <w:marTop w:val="0"/>
      <w:marBottom w:val="0"/>
      <w:divBdr>
        <w:top w:val="none" w:sz="0" w:space="0" w:color="auto"/>
        <w:left w:val="none" w:sz="0" w:space="0" w:color="auto"/>
        <w:bottom w:val="none" w:sz="0" w:space="0" w:color="auto"/>
        <w:right w:val="none" w:sz="0" w:space="0" w:color="auto"/>
      </w:divBdr>
    </w:div>
    <w:div w:id="1038702529">
      <w:bodyDiv w:val="1"/>
      <w:marLeft w:val="0"/>
      <w:marRight w:val="0"/>
      <w:marTop w:val="0"/>
      <w:marBottom w:val="0"/>
      <w:divBdr>
        <w:top w:val="none" w:sz="0" w:space="0" w:color="auto"/>
        <w:left w:val="none" w:sz="0" w:space="0" w:color="auto"/>
        <w:bottom w:val="none" w:sz="0" w:space="0" w:color="auto"/>
        <w:right w:val="none" w:sz="0" w:space="0" w:color="auto"/>
      </w:divBdr>
    </w:div>
    <w:div w:id="1143963078">
      <w:bodyDiv w:val="1"/>
      <w:marLeft w:val="0"/>
      <w:marRight w:val="0"/>
      <w:marTop w:val="0"/>
      <w:marBottom w:val="0"/>
      <w:divBdr>
        <w:top w:val="none" w:sz="0" w:space="0" w:color="auto"/>
        <w:left w:val="none" w:sz="0" w:space="0" w:color="auto"/>
        <w:bottom w:val="none" w:sz="0" w:space="0" w:color="auto"/>
        <w:right w:val="none" w:sz="0" w:space="0" w:color="auto"/>
      </w:divBdr>
    </w:div>
    <w:div w:id="1167019975">
      <w:bodyDiv w:val="1"/>
      <w:marLeft w:val="0"/>
      <w:marRight w:val="0"/>
      <w:marTop w:val="0"/>
      <w:marBottom w:val="0"/>
      <w:divBdr>
        <w:top w:val="none" w:sz="0" w:space="0" w:color="auto"/>
        <w:left w:val="none" w:sz="0" w:space="0" w:color="auto"/>
        <w:bottom w:val="none" w:sz="0" w:space="0" w:color="auto"/>
        <w:right w:val="none" w:sz="0" w:space="0" w:color="auto"/>
      </w:divBdr>
    </w:div>
    <w:div w:id="1195382833">
      <w:bodyDiv w:val="1"/>
      <w:marLeft w:val="0"/>
      <w:marRight w:val="0"/>
      <w:marTop w:val="0"/>
      <w:marBottom w:val="0"/>
      <w:divBdr>
        <w:top w:val="none" w:sz="0" w:space="0" w:color="auto"/>
        <w:left w:val="none" w:sz="0" w:space="0" w:color="auto"/>
        <w:bottom w:val="none" w:sz="0" w:space="0" w:color="auto"/>
        <w:right w:val="none" w:sz="0" w:space="0" w:color="auto"/>
      </w:divBdr>
    </w:div>
    <w:div w:id="1196507857">
      <w:bodyDiv w:val="1"/>
      <w:marLeft w:val="0"/>
      <w:marRight w:val="0"/>
      <w:marTop w:val="0"/>
      <w:marBottom w:val="0"/>
      <w:divBdr>
        <w:top w:val="none" w:sz="0" w:space="0" w:color="auto"/>
        <w:left w:val="none" w:sz="0" w:space="0" w:color="auto"/>
        <w:bottom w:val="none" w:sz="0" w:space="0" w:color="auto"/>
        <w:right w:val="none" w:sz="0" w:space="0" w:color="auto"/>
      </w:divBdr>
    </w:div>
    <w:div w:id="1203975888">
      <w:bodyDiv w:val="1"/>
      <w:marLeft w:val="0"/>
      <w:marRight w:val="0"/>
      <w:marTop w:val="0"/>
      <w:marBottom w:val="0"/>
      <w:divBdr>
        <w:top w:val="none" w:sz="0" w:space="0" w:color="auto"/>
        <w:left w:val="none" w:sz="0" w:space="0" w:color="auto"/>
        <w:bottom w:val="none" w:sz="0" w:space="0" w:color="auto"/>
        <w:right w:val="none" w:sz="0" w:space="0" w:color="auto"/>
      </w:divBdr>
    </w:div>
    <w:div w:id="1246496122">
      <w:bodyDiv w:val="1"/>
      <w:marLeft w:val="0"/>
      <w:marRight w:val="0"/>
      <w:marTop w:val="0"/>
      <w:marBottom w:val="0"/>
      <w:divBdr>
        <w:top w:val="none" w:sz="0" w:space="0" w:color="auto"/>
        <w:left w:val="none" w:sz="0" w:space="0" w:color="auto"/>
        <w:bottom w:val="none" w:sz="0" w:space="0" w:color="auto"/>
        <w:right w:val="none" w:sz="0" w:space="0" w:color="auto"/>
      </w:divBdr>
    </w:div>
    <w:div w:id="1251431626">
      <w:bodyDiv w:val="1"/>
      <w:marLeft w:val="0"/>
      <w:marRight w:val="0"/>
      <w:marTop w:val="0"/>
      <w:marBottom w:val="0"/>
      <w:divBdr>
        <w:top w:val="none" w:sz="0" w:space="0" w:color="auto"/>
        <w:left w:val="none" w:sz="0" w:space="0" w:color="auto"/>
        <w:bottom w:val="none" w:sz="0" w:space="0" w:color="auto"/>
        <w:right w:val="none" w:sz="0" w:space="0" w:color="auto"/>
      </w:divBdr>
    </w:div>
    <w:div w:id="1283876162">
      <w:bodyDiv w:val="1"/>
      <w:marLeft w:val="0"/>
      <w:marRight w:val="0"/>
      <w:marTop w:val="0"/>
      <w:marBottom w:val="0"/>
      <w:divBdr>
        <w:top w:val="none" w:sz="0" w:space="0" w:color="auto"/>
        <w:left w:val="none" w:sz="0" w:space="0" w:color="auto"/>
        <w:bottom w:val="none" w:sz="0" w:space="0" w:color="auto"/>
        <w:right w:val="none" w:sz="0" w:space="0" w:color="auto"/>
      </w:divBdr>
    </w:div>
    <w:div w:id="1296370786">
      <w:bodyDiv w:val="1"/>
      <w:marLeft w:val="0"/>
      <w:marRight w:val="0"/>
      <w:marTop w:val="0"/>
      <w:marBottom w:val="0"/>
      <w:divBdr>
        <w:top w:val="none" w:sz="0" w:space="0" w:color="auto"/>
        <w:left w:val="none" w:sz="0" w:space="0" w:color="auto"/>
        <w:bottom w:val="none" w:sz="0" w:space="0" w:color="auto"/>
        <w:right w:val="none" w:sz="0" w:space="0" w:color="auto"/>
      </w:divBdr>
    </w:div>
    <w:div w:id="1315180818">
      <w:bodyDiv w:val="1"/>
      <w:marLeft w:val="0"/>
      <w:marRight w:val="0"/>
      <w:marTop w:val="0"/>
      <w:marBottom w:val="0"/>
      <w:divBdr>
        <w:top w:val="none" w:sz="0" w:space="0" w:color="auto"/>
        <w:left w:val="none" w:sz="0" w:space="0" w:color="auto"/>
        <w:bottom w:val="none" w:sz="0" w:space="0" w:color="auto"/>
        <w:right w:val="none" w:sz="0" w:space="0" w:color="auto"/>
      </w:divBdr>
    </w:div>
    <w:div w:id="1321881613">
      <w:bodyDiv w:val="1"/>
      <w:marLeft w:val="0"/>
      <w:marRight w:val="0"/>
      <w:marTop w:val="0"/>
      <w:marBottom w:val="0"/>
      <w:divBdr>
        <w:top w:val="none" w:sz="0" w:space="0" w:color="auto"/>
        <w:left w:val="none" w:sz="0" w:space="0" w:color="auto"/>
        <w:bottom w:val="none" w:sz="0" w:space="0" w:color="auto"/>
        <w:right w:val="none" w:sz="0" w:space="0" w:color="auto"/>
      </w:divBdr>
    </w:div>
    <w:div w:id="1331907437">
      <w:bodyDiv w:val="1"/>
      <w:marLeft w:val="0"/>
      <w:marRight w:val="0"/>
      <w:marTop w:val="0"/>
      <w:marBottom w:val="0"/>
      <w:divBdr>
        <w:top w:val="none" w:sz="0" w:space="0" w:color="auto"/>
        <w:left w:val="none" w:sz="0" w:space="0" w:color="auto"/>
        <w:bottom w:val="none" w:sz="0" w:space="0" w:color="auto"/>
        <w:right w:val="none" w:sz="0" w:space="0" w:color="auto"/>
      </w:divBdr>
    </w:div>
    <w:div w:id="1345787211">
      <w:bodyDiv w:val="1"/>
      <w:marLeft w:val="0"/>
      <w:marRight w:val="0"/>
      <w:marTop w:val="0"/>
      <w:marBottom w:val="0"/>
      <w:divBdr>
        <w:top w:val="none" w:sz="0" w:space="0" w:color="auto"/>
        <w:left w:val="none" w:sz="0" w:space="0" w:color="auto"/>
        <w:bottom w:val="none" w:sz="0" w:space="0" w:color="auto"/>
        <w:right w:val="none" w:sz="0" w:space="0" w:color="auto"/>
      </w:divBdr>
    </w:div>
    <w:div w:id="1392070803">
      <w:bodyDiv w:val="1"/>
      <w:marLeft w:val="0"/>
      <w:marRight w:val="0"/>
      <w:marTop w:val="0"/>
      <w:marBottom w:val="0"/>
      <w:divBdr>
        <w:top w:val="none" w:sz="0" w:space="0" w:color="auto"/>
        <w:left w:val="none" w:sz="0" w:space="0" w:color="auto"/>
        <w:bottom w:val="none" w:sz="0" w:space="0" w:color="auto"/>
        <w:right w:val="none" w:sz="0" w:space="0" w:color="auto"/>
      </w:divBdr>
    </w:div>
    <w:div w:id="1392118928">
      <w:bodyDiv w:val="1"/>
      <w:marLeft w:val="0"/>
      <w:marRight w:val="0"/>
      <w:marTop w:val="0"/>
      <w:marBottom w:val="0"/>
      <w:divBdr>
        <w:top w:val="none" w:sz="0" w:space="0" w:color="auto"/>
        <w:left w:val="none" w:sz="0" w:space="0" w:color="auto"/>
        <w:bottom w:val="none" w:sz="0" w:space="0" w:color="auto"/>
        <w:right w:val="none" w:sz="0" w:space="0" w:color="auto"/>
      </w:divBdr>
    </w:div>
    <w:div w:id="1449622626">
      <w:bodyDiv w:val="1"/>
      <w:marLeft w:val="0"/>
      <w:marRight w:val="0"/>
      <w:marTop w:val="0"/>
      <w:marBottom w:val="0"/>
      <w:divBdr>
        <w:top w:val="none" w:sz="0" w:space="0" w:color="auto"/>
        <w:left w:val="none" w:sz="0" w:space="0" w:color="auto"/>
        <w:bottom w:val="none" w:sz="0" w:space="0" w:color="auto"/>
        <w:right w:val="none" w:sz="0" w:space="0" w:color="auto"/>
      </w:divBdr>
    </w:div>
    <w:div w:id="1488673135">
      <w:bodyDiv w:val="1"/>
      <w:marLeft w:val="0"/>
      <w:marRight w:val="0"/>
      <w:marTop w:val="0"/>
      <w:marBottom w:val="0"/>
      <w:divBdr>
        <w:top w:val="none" w:sz="0" w:space="0" w:color="auto"/>
        <w:left w:val="none" w:sz="0" w:space="0" w:color="auto"/>
        <w:bottom w:val="none" w:sz="0" w:space="0" w:color="auto"/>
        <w:right w:val="none" w:sz="0" w:space="0" w:color="auto"/>
      </w:divBdr>
    </w:div>
    <w:div w:id="1534684146">
      <w:bodyDiv w:val="1"/>
      <w:marLeft w:val="0"/>
      <w:marRight w:val="0"/>
      <w:marTop w:val="0"/>
      <w:marBottom w:val="0"/>
      <w:divBdr>
        <w:top w:val="none" w:sz="0" w:space="0" w:color="auto"/>
        <w:left w:val="none" w:sz="0" w:space="0" w:color="auto"/>
        <w:bottom w:val="none" w:sz="0" w:space="0" w:color="auto"/>
        <w:right w:val="none" w:sz="0" w:space="0" w:color="auto"/>
      </w:divBdr>
    </w:div>
    <w:div w:id="1535072626">
      <w:bodyDiv w:val="1"/>
      <w:marLeft w:val="0"/>
      <w:marRight w:val="0"/>
      <w:marTop w:val="0"/>
      <w:marBottom w:val="0"/>
      <w:divBdr>
        <w:top w:val="none" w:sz="0" w:space="0" w:color="auto"/>
        <w:left w:val="none" w:sz="0" w:space="0" w:color="auto"/>
        <w:bottom w:val="none" w:sz="0" w:space="0" w:color="auto"/>
        <w:right w:val="none" w:sz="0" w:space="0" w:color="auto"/>
      </w:divBdr>
    </w:div>
    <w:div w:id="1600675933">
      <w:bodyDiv w:val="1"/>
      <w:marLeft w:val="0"/>
      <w:marRight w:val="0"/>
      <w:marTop w:val="0"/>
      <w:marBottom w:val="0"/>
      <w:divBdr>
        <w:top w:val="none" w:sz="0" w:space="0" w:color="auto"/>
        <w:left w:val="none" w:sz="0" w:space="0" w:color="auto"/>
        <w:bottom w:val="none" w:sz="0" w:space="0" w:color="auto"/>
        <w:right w:val="none" w:sz="0" w:space="0" w:color="auto"/>
      </w:divBdr>
    </w:div>
    <w:div w:id="1611473610">
      <w:bodyDiv w:val="1"/>
      <w:marLeft w:val="0"/>
      <w:marRight w:val="0"/>
      <w:marTop w:val="0"/>
      <w:marBottom w:val="0"/>
      <w:divBdr>
        <w:top w:val="none" w:sz="0" w:space="0" w:color="auto"/>
        <w:left w:val="none" w:sz="0" w:space="0" w:color="auto"/>
        <w:bottom w:val="none" w:sz="0" w:space="0" w:color="auto"/>
        <w:right w:val="none" w:sz="0" w:space="0" w:color="auto"/>
      </w:divBdr>
    </w:div>
    <w:div w:id="1624383792">
      <w:bodyDiv w:val="1"/>
      <w:marLeft w:val="0"/>
      <w:marRight w:val="0"/>
      <w:marTop w:val="0"/>
      <w:marBottom w:val="0"/>
      <w:divBdr>
        <w:top w:val="none" w:sz="0" w:space="0" w:color="auto"/>
        <w:left w:val="none" w:sz="0" w:space="0" w:color="auto"/>
        <w:bottom w:val="none" w:sz="0" w:space="0" w:color="auto"/>
        <w:right w:val="none" w:sz="0" w:space="0" w:color="auto"/>
      </w:divBdr>
    </w:div>
    <w:div w:id="1639065884">
      <w:bodyDiv w:val="1"/>
      <w:marLeft w:val="0"/>
      <w:marRight w:val="0"/>
      <w:marTop w:val="0"/>
      <w:marBottom w:val="0"/>
      <w:divBdr>
        <w:top w:val="none" w:sz="0" w:space="0" w:color="auto"/>
        <w:left w:val="none" w:sz="0" w:space="0" w:color="auto"/>
        <w:bottom w:val="none" w:sz="0" w:space="0" w:color="auto"/>
        <w:right w:val="none" w:sz="0" w:space="0" w:color="auto"/>
      </w:divBdr>
    </w:div>
    <w:div w:id="1664624273">
      <w:bodyDiv w:val="1"/>
      <w:marLeft w:val="0"/>
      <w:marRight w:val="0"/>
      <w:marTop w:val="0"/>
      <w:marBottom w:val="0"/>
      <w:divBdr>
        <w:top w:val="none" w:sz="0" w:space="0" w:color="auto"/>
        <w:left w:val="none" w:sz="0" w:space="0" w:color="auto"/>
        <w:bottom w:val="none" w:sz="0" w:space="0" w:color="auto"/>
        <w:right w:val="none" w:sz="0" w:space="0" w:color="auto"/>
      </w:divBdr>
    </w:div>
    <w:div w:id="1664776930">
      <w:bodyDiv w:val="1"/>
      <w:marLeft w:val="0"/>
      <w:marRight w:val="0"/>
      <w:marTop w:val="0"/>
      <w:marBottom w:val="0"/>
      <w:divBdr>
        <w:top w:val="none" w:sz="0" w:space="0" w:color="auto"/>
        <w:left w:val="none" w:sz="0" w:space="0" w:color="auto"/>
        <w:bottom w:val="none" w:sz="0" w:space="0" w:color="auto"/>
        <w:right w:val="none" w:sz="0" w:space="0" w:color="auto"/>
      </w:divBdr>
    </w:div>
    <w:div w:id="1676766677">
      <w:bodyDiv w:val="1"/>
      <w:marLeft w:val="0"/>
      <w:marRight w:val="0"/>
      <w:marTop w:val="0"/>
      <w:marBottom w:val="0"/>
      <w:divBdr>
        <w:top w:val="none" w:sz="0" w:space="0" w:color="auto"/>
        <w:left w:val="none" w:sz="0" w:space="0" w:color="auto"/>
        <w:bottom w:val="none" w:sz="0" w:space="0" w:color="auto"/>
        <w:right w:val="none" w:sz="0" w:space="0" w:color="auto"/>
      </w:divBdr>
    </w:div>
    <w:div w:id="1774282929">
      <w:bodyDiv w:val="1"/>
      <w:marLeft w:val="0"/>
      <w:marRight w:val="0"/>
      <w:marTop w:val="0"/>
      <w:marBottom w:val="0"/>
      <w:divBdr>
        <w:top w:val="none" w:sz="0" w:space="0" w:color="auto"/>
        <w:left w:val="none" w:sz="0" w:space="0" w:color="auto"/>
        <w:bottom w:val="none" w:sz="0" w:space="0" w:color="auto"/>
        <w:right w:val="none" w:sz="0" w:space="0" w:color="auto"/>
      </w:divBdr>
    </w:div>
    <w:div w:id="1793014590">
      <w:bodyDiv w:val="1"/>
      <w:marLeft w:val="0"/>
      <w:marRight w:val="0"/>
      <w:marTop w:val="0"/>
      <w:marBottom w:val="0"/>
      <w:divBdr>
        <w:top w:val="none" w:sz="0" w:space="0" w:color="auto"/>
        <w:left w:val="none" w:sz="0" w:space="0" w:color="auto"/>
        <w:bottom w:val="none" w:sz="0" w:space="0" w:color="auto"/>
        <w:right w:val="none" w:sz="0" w:space="0" w:color="auto"/>
      </w:divBdr>
    </w:div>
    <w:div w:id="1796873955">
      <w:bodyDiv w:val="1"/>
      <w:marLeft w:val="0"/>
      <w:marRight w:val="0"/>
      <w:marTop w:val="0"/>
      <w:marBottom w:val="0"/>
      <w:divBdr>
        <w:top w:val="none" w:sz="0" w:space="0" w:color="auto"/>
        <w:left w:val="none" w:sz="0" w:space="0" w:color="auto"/>
        <w:bottom w:val="none" w:sz="0" w:space="0" w:color="auto"/>
        <w:right w:val="none" w:sz="0" w:space="0" w:color="auto"/>
      </w:divBdr>
    </w:div>
    <w:div w:id="1822698672">
      <w:bodyDiv w:val="1"/>
      <w:marLeft w:val="0"/>
      <w:marRight w:val="0"/>
      <w:marTop w:val="0"/>
      <w:marBottom w:val="0"/>
      <w:divBdr>
        <w:top w:val="none" w:sz="0" w:space="0" w:color="auto"/>
        <w:left w:val="none" w:sz="0" w:space="0" w:color="auto"/>
        <w:bottom w:val="none" w:sz="0" w:space="0" w:color="auto"/>
        <w:right w:val="none" w:sz="0" w:space="0" w:color="auto"/>
      </w:divBdr>
    </w:div>
    <w:div w:id="1826119043">
      <w:bodyDiv w:val="1"/>
      <w:marLeft w:val="0"/>
      <w:marRight w:val="0"/>
      <w:marTop w:val="0"/>
      <w:marBottom w:val="0"/>
      <w:divBdr>
        <w:top w:val="none" w:sz="0" w:space="0" w:color="auto"/>
        <w:left w:val="none" w:sz="0" w:space="0" w:color="auto"/>
        <w:bottom w:val="none" w:sz="0" w:space="0" w:color="auto"/>
        <w:right w:val="none" w:sz="0" w:space="0" w:color="auto"/>
      </w:divBdr>
    </w:div>
    <w:div w:id="1828013517">
      <w:bodyDiv w:val="1"/>
      <w:marLeft w:val="0"/>
      <w:marRight w:val="0"/>
      <w:marTop w:val="0"/>
      <w:marBottom w:val="0"/>
      <w:divBdr>
        <w:top w:val="none" w:sz="0" w:space="0" w:color="auto"/>
        <w:left w:val="none" w:sz="0" w:space="0" w:color="auto"/>
        <w:bottom w:val="none" w:sz="0" w:space="0" w:color="auto"/>
        <w:right w:val="none" w:sz="0" w:space="0" w:color="auto"/>
      </w:divBdr>
    </w:div>
    <w:div w:id="1836335770">
      <w:bodyDiv w:val="1"/>
      <w:marLeft w:val="0"/>
      <w:marRight w:val="0"/>
      <w:marTop w:val="0"/>
      <w:marBottom w:val="0"/>
      <w:divBdr>
        <w:top w:val="none" w:sz="0" w:space="0" w:color="auto"/>
        <w:left w:val="none" w:sz="0" w:space="0" w:color="auto"/>
        <w:bottom w:val="none" w:sz="0" w:space="0" w:color="auto"/>
        <w:right w:val="none" w:sz="0" w:space="0" w:color="auto"/>
      </w:divBdr>
    </w:div>
    <w:div w:id="1867014506">
      <w:bodyDiv w:val="1"/>
      <w:marLeft w:val="0"/>
      <w:marRight w:val="0"/>
      <w:marTop w:val="0"/>
      <w:marBottom w:val="0"/>
      <w:divBdr>
        <w:top w:val="none" w:sz="0" w:space="0" w:color="auto"/>
        <w:left w:val="none" w:sz="0" w:space="0" w:color="auto"/>
        <w:bottom w:val="none" w:sz="0" w:space="0" w:color="auto"/>
        <w:right w:val="none" w:sz="0" w:space="0" w:color="auto"/>
      </w:divBdr>
    </w:div>
    <w:div w:id="1867988124">
      <w:bodyDiv w:val="1"/>
      <w:marLeft w:val="0"/>
      <w:marRight w:val="0"/>
      <w:marTop w:val="0"/>
      <w:marBottom w:val="0"/>
      <w:divBdr>
        <w:top w:val="none" w:sz="0" w:space="0" w:color="auto"/>
        <w:left w:val="none" w:sz="0" w:space="0" w:color="auto"/>
        <w:bottom w:val="none" w:sz="0" w:space="0" w:color="auto"/>
        <w:right w:val="none" w:sz="0" w:space="0" w:color="auto"/>
      </w:divBdr>
    </w:div>
    <w:div w:id="1947468931">
      <w:bodyDiv w:val="1"/>
      <w:marLeft w:val="0"/>
      <w:marRight w:val="0"/>
      <w:marTop w:val="0"/>
      <w:marBottom w:val="0"/>
      <w:divBdr>
        <w:top w:val="none" w:sz="0" w:space="0" w:color="auto"/>
        <w:left w:val="none" w:sz="0" w:space="0" w:color="auto"/>
        <w:bottom w:val="none" w:sz="0" w:space="0" w:color="auto"/>
        <w:right w:val="none" w:sz="0" w:space="0" w:color="auto"/>
      </w:divBdr>
    </w:div>
    <w:div w:id="1958290814">
      <w:bodyDiv w:val="1"/>
      <w:marLeft w:val="0"/>
      <w:marRight w:val="0"/>
      <w:marTop w:val="0"/>
      <w:marBottom w:val="0"/>
      <w:divBdr>
        <w:top w:val="none" w:sz="0" w:space="0" w:color="auto"/>
        <w:left w:val="none" w:sz="0" w:space="0" w:color="auto"/>
        <w:bottom w:val="none" w:sz="0" w:space="0" w:color="auto"/>
        <w:right w:val="none" w:sz="0" w:space="0" w:color="auto"/>
      </w:divBdr>
    </w:div>
    <w:div w:id="1961838584">
      <w:bodyDiv w:val="1"/>
      <w:marLeft w:val="0"/>
      <w:marRight w:val="0"/>
      <w:marTop w:val="0"/>
      <w:marBottom w:val="0"/>
      <w:divBdr>
        <w:top w:val="none" w:sz="0" w:space="0" w:color="auto"/>
        <w:left w:val="none" w:sz="0" w:space="0" w:color="auto"/>
        <w:bottom w:val="none" w:sz="0" w:space="0" w:color="auto"/>
        <w:right w:val="none" w:sz="0" w:space="0" w:color="auto"/>
      </w:divBdr>
    </w:div>
    <w:div w:id="1985620834">
      <w:bodyDiv w:val="1"/>
      <w:marLeft w:val="0"/>
      <w:marRight w:val="0"/>
      <w:marTop w:val="0"/>
      <w:marBottom w:val="0"/>
      <w:divBdr>
        <w:top w:val="none" w:sz="0" w:space="0" w:color="auto"/>
        <w:left w:val="none" w:sz="0" w:space="0" w:color="auto"/>
        <w:bottom w:val="none" w:sz="0" w:space="0" w:color="auto"/>
        <w:right w:val="none" w:sz="0" w:space="0" w:color="auto"/>
      </w:divBdr>
    </w:div>
    <w:div w:id="1988631413">
      <w:bodyDiv w:val="1"/>
      <w:marLeft w:val="0"/>
      <w:marRight w:val="0"/>
      <w:marTop w:val="0"/>
      <w:marBottom w:val="0"/>
      <w:divBdr>
        <w:top w:val="none" w:sz="0" w:space="0" w:color="auto"/>
        <w:left w:val="none" w:sz="0" w:space="0" w:color="auto"/>
        <w:bottom w:val="none" w:sz="0" w:space="0" w:color="auto"/>
        <w:right w:val="none" w:sz="0" w:space="0" w:color="auto"/>
      </w:divBdr>
    </w:div>
    <w:div w:id="1993875684">
      <w:bodyDiv w:val="1"/>
      <w:marLeft w:val="0"/>
      <w:marRight w:val="0"/>
      <w:marTop w:val="0"/>
      <w:marBottom w:val="0"/>
      <w:divBdr>
        <w:top w:val="none" w:sz="0" w:space="0" w:color="auto"/>
        <w:left w:val="none" w:sz="0" w:space="0" w:color="auto"/>
        <w:bottom w:val="none" w:sz="0" w:space="0" w:color="auto"/>
        <w:right w:val="none" w:sz="0" w:space="0" w:color="auto"/>
      </w:divBdr>
    </w:div>
    <w:div w:id="2028285894">
      <w:bodyDiv w:val="1"/>
      <w:marLeft w:val="0"/>
      <w:marRight w:val="0"/>
      <w:marTop w:val="0"/>
      <w:marBottom w:val="0"/>
      <w:divBdr>
        <w:top w:val="none" w:sz="0" w:space="0" w:color="auto"/>
        <w:left w:val="none" w:sz="0" w:space="0" w:color="auto"/>
        <w:bottom w:val="none" w:sz="0" w:space="0" w:color="auto"/>
        <w:right w:val="none" w:sz="0" w:space="0" w:color="auto"/>
      </w:divBdr>
    </w:div>
    <w:div w:id="2038965425">
      <w:bodyDiv w:val="1"/>
      <w:marLeft w:val="0"/>
      <w:marRight w:val="0"/>
      <w:marTop w:val="0"/>
      <w:marBottom w:val="0"/>
      <w:divBdr>
        <w:top w:val="none" w:sz="0" w:space="0" w:color="auto"/>
        <w:left w:val="none" w:sz="0" w:space="0" w:color="auto"/>
        <w:bottom w:val="none" w:sz="0" w:space="0" w:color="auto"/>
        <w:right w:val="none" w:sz="0" w:space="0" w:color="auto"/>
      </w:divBdr>
    </w:div>
    <w:div w:id="204721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mongodb.com/docs/"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eloper.mozilla.org/en-US/docs/Web/JavaScript"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w3schools.com/js" TargetMode="Externa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vi.wikipedia.org/wiki/JavaScript" TargetMode="External"/><Relationship Id="rId48" Type="http://schemas.openxmlformats.org/officeDocument/2006/relationships/hyperlink" Target="https://www.geeksforgeeks.org/mongodb"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freetuts.net/hoc-javascript"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2b7147f-0e67-42c3-8caf-12e1c711ad3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9DEB446EDD7C74E9A4184F17AA47029" ma:contentTypeVersion="15" ma:contentTypeDescription="Create a new document." ma:contentTypeScope="" ma:versionID="2f7b56f63ebf3f1e5668982472aba6b2">
  <xsd:schema xmlns:xsd="http://www.w3.org/2001/XMLSchema" xmlns:xs="http://www.w3.org/2001/XMLSchema" xmlns:p="http://schemas.microsoft.com/office/2006/metadata/properties" xmlns:ns3="72b7147f-0e67-42c3-8caf-12e1c711ad3c" xmlns:ns4="20099180-0b93-462c-9fdb-75e0d333f54f" targetNamespace="http://schemas.microsoft.com/office/2006/metadata/properties" ma:root="true" ma:fieldsID="c8cf5d9fde756904dd868c017e4baae9" ns3:_="" ns4:_="">
    <xsd:import namespace="72b7147f-0e67-42c3-8caf-12e1c711ad3c"/>
    <xsd:import namespace="20099180-0b93-462c-9fdb-75e0d333f54f"/>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ObjectDetectorVersions" minOccurs="0"/>
                <xsd:element ref="ns3:MediaServiceOCR" minOccurs="0"/>
                <xsd:element ref="ns3:MediaServiceGenerationTime" minOccurs="0"/>
                <xsd:element ref="ns3:MediaServiceEventHashCode"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b7147f-0e67-42c3-8caf-12e1c711ad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0099180-0b93-462c-9fdb-75e0d333f54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5A9F36-6A30-4DCD-B2E3-1275DA4AC14E}">
  <ds:schemaRefs>
    <ds:schemaRef ds:uri="http://purl.org/dc/dcmitype/"/>
    <ds:schemaRef ds:uri="20099180-0b93-462c-9fdb-75e0d333f54f"/>
    <ds:schemaRef ds:uri="http://schemas.microsoft.com/office/2006/documentManagement/types"/>
    <ds:schemaRef ds:uri="http://www.w3.org/XML/1998/namespace"/>
    <ds:schemaRef ds:uri="72b7147f-0e67-42c3-8caf-12e1c711ad3c"/>
    <ds:schemaRef ds:uri="http://schemas.openxmlformats.org/package/2006/metadata/core-properties"/>
    <ds:schemaRef ds:uri="http://purl.org/dc/terms/"/>
    <ds:schemaRef ds:uri="http://purl.org/dc/elements/1.1/"/>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79AEE482-6EE0-491C-9FBB-4208CB9C6299}">
  <ds:schemaRefs>
    <ds:schemaRef ds:uri="http://schemas.microsoft.com/sharepoint/v3/contenttype/forms"/>
  </ds:schemaRefs>
</ds:datastoreItem>
</file>

<file path=customXml/itemProps3.xml><?xml version="1.0" encoding="utf-8"?>
<ds:datastoreItem xmlns:ds="http://schemas.openxmlformats.org/officeDocument/2006/customXml" ds:itemID="{959995D3-E0F7-4B4C-8004-5C4AFA53B8A0}">
  <ds:schemaRefs>
    <ds:schemaRef ds:uri="http://schemas.openxmlformats.org/officeDocument/2006/bibliography"/>
  </ds:schemaRefs>
</ds:datastoreItem>
</file>

<file path=customXml/itemProps4.xml><?xml version="1.0" encoding="utf-8"?>
<ds:datastoreItem xmlns:ds="http://schemas.openxmlformats.org/officeDocument/2006/customXml" ds:itemID="{7F2C58DA-ACFF-4814-9B93-638F1CFD1F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b7147f-0e67-42c3-8caf-12e1c711ad3c"/>
    <ds:schemaRef ds:uri="20099180-0b93-462c-9fdb-75e0d333f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7820</Words>
  <Characters>44574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52290</CharactersWithSpaces>
  <SharedDoc>false</SharedDoc>
  <HLinks>
    <vt:vector size="408" baseType="variant">
      <vt:variant>
        <vt:i4>4390987</vt:i4>
      </vt:variant>
      <vt:variant>
        <vt:i4>393</vt:i4>
      </vt:variant>
      <vt:variant>
        <vt:i4>0</vt:i4>
      </vt:variant>
      <vt:variant>
        <vt:i4>5</vt:i4>
      </vt:variant>
      <vt:variant>
        <vt:lpwstr>https://www.geeksforgeeks.org/mongodb</vt:lpwstr>
      </vt:variant>
      <vt:variant>
        <vt:lpwstr/>
      </vt:variant>
      <vt:variant>
        <vt:i4>5636167</vt:i4>
      </vt:variant>
      <vt:variant>
        <vt:i4>390</vt:i4>
      </vt:variant>
      <vt:variant>
        <vt:i4>0</vt:i4>
      </vt:variant>
      <vt:variant>
        <vt:i4>5</vt:i4>
      </vt:variant>
      <vt:variant>
        <vt:lpwstr>https://www.mongodb.com/docs/</vt:lpwstr>
      </vt:variant>
      <vt:variant>
        <vt:lpwstr/>
      </vt:variant>
      <vt:variant>
        <vt:i4>8126575</vt:i4>
      </vt:variant>
      <vt:variant>
        <vt:i4>387</vt:i4>
      </vt:variant>
      <vt:variant>
        <vt:i4>0</vt:i4>
      </vt:variant>
      <vt:variant>
        <vt:i4>5</vt:i4>
      </vt:variant>
      <vt:variant>
        <vt:lpwstr>https://freetuts.net/hoc-javascript</vt:lpwstr>
      </vt:variant>
      <vt:variant>
        <vt:lpwstr/>
      </vt:variant>
      <vt:variant>
        <vt:i4>8126589</vt:i4>
      </vt:variant>
      <vt:variant>
        <vt:i4>384</vt:i4>
      </vt:variant>
      <vt:variant>
        <vt:i4>0</vt:i4>
      </vt:variant>
      <vt:variant>
        <vt:i4>5</vt:i4>
      </vt:variant>
      <vt:variant>
        <vt:lpwstr>https://developer.mozilla.org/en-US/docs/Web/JavaScript</vt:lpwstr>
      </vt:variant>
      <vt:variant>
        <vt:lpwstr/>
      </vt:variant>
      <vt:variant>
        <vt:i4>393300</vt:i4>
      </vt:variant>
      <vt:variant>
        <vt:i4>381</vt:i4>
      </vt:variant>
      <vt:variant>
        <vt:i4>0</vt:i4>
      </vt:variant>
      <vt:variant>
        <vt:i4>5</vt:i4>
      </vt:variant>
      <vt:variant>
        <vt:lpwstr>https://www.w3schools.com/js</vt:lpwstr>
      </vt:variant>
      <vt:variant>
        <vt:lpwstr/>
      </vt:variant>
      <vt:variant>
        <vt:i4>5505034</vt:i4>
      </vt:variant>
      <vt:variant>
        <vt:i4>378</vt:i4>
      </vt:variant>
      <vt:variant>
        <vt:i4>0</vt:i4>
      </vt:variant>
      <vt:variant>
        <vt:i4>5</vt:i4>
      </vt:variant>
      <vt:variant>
        <vt:lpwstr>https://vi.wikipedia.org/wiki/JavaScript</vt:lpwstr>
      </vt:variant>
      <vt:variant>
        <vt:lpwstr/>
      </vt:variant>
      <vt:variant>
        <vt:i4>1835056</vt:i4>
      </vt:variant>
      <vt:variant>
        <vt:i4>371</vt:i4>
      </vt:variant>
      <vt:variant>
        <vt:i4>0</vt:i4>
      </vt:variant>
      <vt:variant>
        <vt:i4>5</vt:i4>
      </vt:variant>
      <vt:variant>
        <vt:lpwstr/>
      </vt:variant>
      <vt:variant>
        <vt:lpwstr>_Toc199715900</vt:lpwstr>
      </vt:variant>
      <vt:variant>
        <vt:i4>1376305</vt:i4>
      </vt:variant>
      <vt:variant>
        <vt:i4>365</vt:i4>
      </vt:variant>
      <vt:variant>
        <vt:i4>0</vt:i4>
      </vt:variant>
      <vt:variant>
        <vt:i4>5</vt:i4>
      </vt:variant>
      <vt:variant>
        <vt:lpwstr/>
      </vt:variant>
      <vt:variant>
        <vt:lpwstr>_Toc199715899</vt:lpwstr>
      </vt:variant>
      <vt:variant>
        <vt:i4>1376305</vt:i4>
      </vt:variant>
      <vt:variant>
        <vt:i4>359</vt:i4>
      </vt:variant>
      <vt:variant>
        <vt:i4>0</vt:i4>
      </vt:variant>
      <vt:variant>
        <vt:i4>5</vt:i4>
      </vt:variant>
      <vt:variant>
        <vt:lpwstr/>
      </vt:variant>
      <vt:variant>
        <vt:lpwstr>_Toc199715898</vt:lpwstr>
      </vt:variant>
      <vt:variant>
        <vt:i4>1376305</vt:i4>
      </vt:variant>
      <vt:variant>
        <vt:i4>353</vt:i4>
      </vt:variant>
      <vt:variant>
        <vt:i4>0</vt:i4>
      </vt:variant>
      <vt:variant>
        <vt:i4>5</vt:i4>
      </vt:variant>
      <vt:variant>
        <vt:lpwstr/>
      </vt:variant>
      <vt:variant>
        <vt:lpwstr>_Toc199715897</vt:lpwstr>
      </vt:variant>
      <vt:variant>
        <vt:i4>1376305</vt:i4>
      </vt:variant>
      <vt:variant>
        <vt:i4>347</vt:i4>
      </vt:variant>
      <vt:variant>
        <vt:i4>0</vt:i4>
      </vt:variant>
      <vt:variant>
        <vt:i4>5</vt:i4>
      </vt:variant>
      <vt:variant>
        <vt:lpwstr/>
      </vt:variant>
      <vt:variant>
        <vt:lpwstr>_Toc199715896</vt:lpwstr>
      </vt:variant>
      <vt:variant>
        <vt:i4>1376305</vt:i4>
      </vt:variant>
      <vt:variant>
        <vt:i4>341</vt:i4>
      </vt:variant>
      <vt:variant>
        <vt:i4>0</vt:i4>
      </vt:variant>
      <vt:variant>
        <vt:i4>5</vt:i4>
      </vt:variant>
      <vt:variant>
        <vt:lpwstr/>
      </vt:variant>
      <vt:variant>
        <vt:lpwstr>_Toc199715895</vt:lpwstr>
      </vt:variant>
      <vt:variant>
        <vt:i4>1376305</vt:i4>
      </vt:variant>
      <vt:variant>
        <vt:i4>335</vt:i4>
      </vt:variant>
      <vt:variant>
        <vt:i4>0</vt:i4>
      </vt:variant>
      <vt:variant>
        <vt:i4>5</vt:i4>
      </vt:variant>
      <vt:variant>
        <vt:lpwstr/>
      </vt:variant>
      <vt:variant>
        <vt:lpwstr>_Toc199715894</vt:lpwstr>
      </vt:variant>
      <vt:variant>
        <vt:i4>1376305</vt:i4>
      </vt:variant>
      <vt:variant>
        <vt:i4>329</vt:i4>
      </vt:variant>
      <vt:variant>
        <vt:i4>0</vt:i4>
      </vt:variant>
      <vt:variant>
        <vt:i4>5</vt:i4>
      </vt:variant>
      <vt:variant>
        <vt:lpwstr/>
      </vt:variant>
      <vt:variant>
        <vt:lpwstr>_Toc199715893</vt:lpwstr>
      </vt:variant>
      <vt:variant>
        <vt:i4>1376305</vt:i4>
      </vt:variant>
      <vt:variant>
        <vt:i4>323</vt:i4>
      </vt:variant>
      <vt:variant>
        <vt:i4>0</vt:i4>
      </vt:variant>
      <vt:variant>
        <vt:i4>5</vt:i4>
      </vt:variant>
      <vt:variant>
        <vt:lpwstr/>
      </vt:variant>
      <vt:variant>
        <vt:lpwstr>_Toc199715892</vt:lpwstr>
      </vt:variant>
      <vt:variant>
        <vt:i4>1376305</vt:i4>
      </vt:variant>
      <vt:variant>
        <vt:i4>317</vt:i4>
      </vt:variant>
      <vt:variant>
        <vt:i4>0</vt:i4>
      </vt:variant>
      <vt:variant>
        <vt:i4>5</vt:i4>
      </vt:variant>
      <vt:variant>
        <vt:lpwstr/>
      </vt:variant>
      <vt:variant>
        <vt:lpwstr>_Toc199715891</vt:lpwstr>
      </vt:variant>
      <vt:variant>
        <vt:i4>1376305</vt:i4>
      </vt:variant>
      <vt:variant>
        <vt:i4>311</vt:i4>
      </vt:variant>
      <vt:variant>
        <vt:i4>0</vt:i4>
      </vt:variant>
      <vt:variant>
        <vt:i4>5</vt:i4>
      </vt:variant>
      <vt:variant>
        <vt:lpwstr/>
      </vt:variant>
      <vt:variant>
        <vt:lpwstr>_Toc199715890</vt:lpwstr>
      </vt:variant>
      <vt:variant>
        <vt:i4>1310769</vt:i4>
      </vt:variant>
      <vt:variant>
        <vt:i4>305</vt:i4>
      </vt:variant>
      <vt:variant>
        <vt:i4>0</vt:i4>
      </vt:variant>
      <vt:variant>
        <vt:i4>5</vt:i4>
      </vt:variant>
      <vt:variant>
        <vt:lpwstr/>
      </vt:variant>
      <vt:variant>
        <vt:lpwstr>_Toc199715889</vt:lpwstr>
      </vt:variant>
      <vt:variant>
        <vt:i4>1310769</vt:i4>
      </vt:variant>
      <vt:variant>
        <vt:i4>299</vt:i4>
      </vt:variant>
      <vt:variant>
        <vt:i4>0</vt:i4>
      </vt:variant>
      <vt:variant>
        <vt:i4>5</vt:i4>
      </vt:variant>
      <vt:variant>
        <vt:lpwstr/>
      </vt:variant>
      <vt:variant>
        <vt:lpwstr>_Toc199715888</vt:lpwstr>
      </vt:variant>
      <vt:variant>
        <vt:i4>1310769</vt:i4>
      </vt:variant>
      <vt:variant>
        <vt:i4>293</vt:i4>
      </vt:variant>
      <vt:variant>
        <vt:i4>0</vt:i4>
      </vt:variant>
      <vt:variant>
        <vt:i4>5</vt:i4>
      </vt:variant>
      <vt:variant>
        <vt:lpwstr/>
      </vt:variant>
      <vt:variant>
        <vt:lpwstr>_Toc199715887</vt:lpwstr>
      </vt:variant>
      <vt:variant>
        <vt:i4>1310769</vt:i4>
      </vt:variant>
      <vt:variant>
        <vt:i4>287</vt:i4>
      </vt:variant>
      <vt:variant>
        <vt:i4>0</vt:i4>
      </vt:variant>
      <vt:variant>
        <vt:i4>5</vt:i4>
      </vt:variant>
      <vt:variant>
        <vt:lpwstr/>
      </vt:variant>
      <vt:variant>
        <vt:lpwstr>_Toc199715886</vt:lpwstr>
      </vt:variant>
      <vt:variant>
        <vt:i4>1310769</vt:i4>
      </vt:variant>
      <vt:variant>
        <vt:i4>281</vt:i4>
      </vt:variant>
      <vt:variant>
        <vt:i4>0</vt:i4>
      </vt:variant>
      <vt:variant>
        <vt:i4>5</vt:i4>
      </vt:variant>
      <vt:variant>
        <vt:lpwstr/>
      </vt:variant>
      <vt:variant>
        <vt:lpwstr>_Toc199715885</vt:lpwstr>
      </vt:variant>
      <vt:variant>
        <vt:i4>1310769</vt:i4>
      </vt:variant>
      <vt:variant>
        <vt:i4>275</vt:i4>
      </vt:variant>
      <vt:variant>
        <vt:i4>0</vt:i4>
      </vt:variant>
      <vt:variant>
        <vt:i4>5</vt:i4>
      </vt:variant>
      <vt:variant>
        <vt:lpwstr/>
      </vt:variant>
      <vt:variant>
        <vt:lpwstr>_Toc199715884</vt:lpwstr>
      </vt:variant>
      <vt:variant>
        <vt:i4>1310769</vt:i4>
      </vt:variant>
      <vt:variant>
        <vt:i4>269</vt:i4>
      </vt:variant>
      <vt:variant>
        <vt:i4>0</vt:i4>
      </vt:variant>
      <vt:variant>
        <vt:i4>5</vt:i4>
      </vt:variant>
      <vt:variant>
        <vt:lpwstr/>
      </vt:variant>
      <vt:variant>
        <vt:lpwstr>_Toc199715883</vt:lpwstr>
      </vt:variant>
      <vt:variant>
        <vt:i4>1310769</vt:i4>
      </vt:variant>
      <vt:variant>
        <vt:i4>263</vt:i4>
      </vt:variant>
      <vt:variant>
        <vt:i4>0</vt:i4>
      </vt:variant>
      <vt:variant>
        <vt:i4>5</vt:i4>
      </vt:variant>
      <vt:variant>
        <vt:lpwstr/>
      </vt:variant>
      <vt:variant>
        <vt:lpwstr>_Toc199715882</vt:lpwstr>
      </vt:variant>
      <vt:variant>
        <vt:i4>1310769</vt:i4>
      </vt:variant>
      <vt:variant>
        <vt:i4>257</vt:i4>
      </vt:variant>
      <vt:variant>
        <vt:i4>0</vt:i4>
      </vt:variant>
      <vt:variant>
        <vt:i4>5</vt:i4>
      </vt:variant>
      <vt:variant>
        <vt:lpwstr/>
      </vt:variant>
      <vt:variant>
        <vt:lpwstr>_Toc199715881</vt:lpwstr>
      </vt:variant>
      <vt:variant>
        <vt:i4>1310769</vt:i4>
      </vt:variant>
      <vt:variant>
        <vt:i4>251</vt:i4>
      </vt:variant>
      <vt:variant>
        <vt:i4>0</vt:i4>
      </vt:variant>
      <vt:variant>
        <vt:i4>5</vt:i4>
      </vt:variant>
      <vt:variant>
        <vt:lpwstr/>
      </vt:variant>
      <vt:variant>
        <vt:lpwstr>_Toc199715880</vt:lpwstr>
      </vt:variant>
      <vt:variant>
        <vt:i4>1769521</vt:i4>
      </vt:variant>
      <vt:variant>
        <vt:i4>245</vt:i4>
      </vt:variant>
      <vt:variant>
        <vt:i4>0</vt:i4>
      </vt:variant>
      <vt:variant>
        <vt:i4>5</vt:i4>
      </vt:variant>
      <vt:variant>
        <vt:lpwstr/>
      </vt:variant>
      <vt:variant>
        <vt:lpwstr>_Toc199715879</vt:lpwstr>
      </vt:variant>
      <vt:variant>
        <vt:i4>1769521</vt:i4>
      </vt:variant>
      <vt:variant>
        <vt:i4>239</vt:i4>
      </vt:variant>
      <vt:variant>
        <vt:i4>0</vt:i4>
      </vt:variant>
      <vt:variant>
        <vt:i4>5</vt:i4>
      </vt:variant>
      <vt:variant>
        <vt:lpwstr/>
      </vt:variant>
      <vt:variant>
        <vt:lpwstr>_Toc199715878</vt:lpwstr>
      </vt:variant>
      <vt:variant>
        <vt:i4>1769521</vt:i4>
      </vt:variant>
      <vt:variant>
        <vt:i4>233</vt:i4>
      </vt:variant>
      <vt:variant>
        <vt:i4>0</vt:i4>
      </vt:variant>
      <vt:variant>
        <vt:i4>5</vt:i4>
      </vt:variant>
      <vt:variant>
        <vt:lpwstr/>
      </vt:variant>
      <vt:variant>
        <vt:lpwstr>_Toc199715877</vt:lpwstr>
      </vt:variant>
      <vt:variant>
        <vt:i4>1769521</vt:i4>
      </vt:variant>
      <vt:variant>
        <vt:i4>227</vt:i4>
      </vt:variant>
      <vt:variant>
        <vt:i4>0</vt:i4>
      </vt:variant>
      <vt:variant>
        <vt:i4>5</vt:i4>
      </vt:variant>
      <vt:variant>
        <vt:lpwstr/>
      </vt:variant>
      <vt:variant>
        <vt:lpwstr>_Toc199715876</vt:lpwstr>
      </vt:variant>
      <vt:variant>
        <vt:i4>1769521</vt:i4>
      </vt:variant>
      <vt:variant>
        <vt:i4>221</vt:i4>
      </vt:variant>
      <vt:variant>
        <vt:i4>0</vt:i4>
      </vt:variant>
      <vt:variant>
        <vt:i4>5</vt:i4>
      </vt:variant>
      <vt:variant>
        <vt:lpwstr/>
      </vt:variant>
      <vt:variant>
        <vt:lpwstr>_Toc199715875</vt:lpwstr>
      </vt:variant>
      <vt:variant>
        <vt:i4>1769521</vt:i4>
      </vt:variant>
      <vt:variant>
        <vt:i4>215</vt:i4>
      </vt:variant>
      <vt:variant>
        <vt:i4>0</vt:i4>
      </vt:variant>
      <vt:variant>
        <vt:i4>5</vt:i4>
      </vt:variant>
      <vt:variant>
        <vt:lpwstr/>
      </vt:variant>
      <vt:variant>
        <vt:lpwstr>_Toc199715874</vt:lpwstr>
      </vt:variant>
      <vt:variant>
        <vt:i4>1769521</vt:i4>
      </vt:variant>
      <vt:variant>
        <vt:i4>209</vt:i4>
      </vt:variant>
      <vt:variant>
        <vt:i4>0</vt:i4>
      </vt:variant>
      <vt:variant>
        <vt:i4>5</vt:i4>
      </vt:variant>
      <vt:variant>
        <vt:lpwstr/>
      </vt:variant>
      <vt:variant>
        <vt:lpwstr>_Toc199715873</vt:lpwstr>
      </vt:variant>
      <vt:variant>
        <vt:i4>1769521</vt:i4>
      </vt:variant>
      <vt:variant>
        <vt:i4>203</vt:i4>
      </vt:variant>
      <vt:variant>
        <vt:i4>0</vt:i4>
      </vt:variant>
      <vt:variant>
        <vt:i4>5</vt:i4>
      </vt:variant>
      <vt:variant>
        <vt:lpwstr/>
      </vt:variant>
      <vt:variant>
        <vt:lpwstr>_Toc199715872</vt:lpwstr>
      </vt:variant>
      <vt:variant>
        <vt:i4>1769521</vt:i4>
      </vt:variant>
      <vt:variant>
        <vt:i4>197</vt:i4>
      </vt:variant>
      <vt:variant>
        <vt:i4>0</vt:i4>
      </vt:variant>
      <vt:variant>
        <vt:i4>5</vt:i4>
      </vt:variant>
      <vt:variant>
        <vt:lpwstr/>
      </vt:variant>
      <vt:variant>
        <vt:lpwstr>_Toc199715871</vt:lpwstr>
      </vt:variant>
      <vt:variant>
        <vt:i4>1507384</vt:i4>
      </vt:variant>
      <vt:variant>
        <vt:i4>188</vt:i4>
      </vt:variant>
      <vt:variant>
        <vt:i4>0</vt:i4>
      </vt:variant>
      <vt:variant>
        <vt:i4>5</vt:i4>
      </vt:variant>
      <vt:variant>
        <vt:lpwstr/>
      </vt:variant>
      <vt:variant>
        <vt:lpwstr>_Toc199716183</vt:lpwstr>
      </vt:variant>
      <vt:variant>
        <vt:i4>1507384</vt:i4>
      </vt:variant>
      <vt:variant>
        <vt:i4>182</vt:i4>
      </vt:variant>
      <vt:variant>
        <vt:i4>0</vt:i4>
      </vt:variant>
      <vt:variant>
        <vt:i4>5</vt:i4>
      </vt:variant>
      <vt:variant>
        <vt:lpwstr/>
      </vt:variant>
      <vt:variant>
        <vt:lpwstr>_Toc199716182</vt:lpwstr>
      </vt:variant>
      <vt:variant>
        <vt:i4>1507384</vt:i4>
      </vt:variant>
      <vt:variant>
        <vt:i4>176</vt:i4>
      </vt:variant>
      <vt:variant>
        <vt:i4>0</vt:i4>
      </vt:variant>
      <vt:variant>
        <vt:i4>5</vt:i4>
      </vt:variant>
      <vt:variant>
        <vt:lpwstr/>
      </vt:variant>
      <vt:variant>
        <vt:lpwstr>_Toc199716181</vt:lpwstr>
      </vt:variant>
      <vt:variant>
        <vt:i4>1507384</vt:i4>
      </vt:variant>
      <vt:variant>
        <vt:i4>170</vt:i4>
      </vt:variant>
      <vt:variant>
        <vt:i4>0</vt:i4>
      </vt:variant>
      <vt:variant>
        <vt:i4>5</vt:i4>
      </vt:variant>
      <vt:variant>
        <vt:lpwstr/>
      </vt:variant>
      <vt:variant>
        <vt:lpwstr>_Toc199716180</vt:lpwstr>
      </vt:variant>
      <vt:variant>
        <vt:i4>1572920</vt:i4>
      </vt:variant>
      <vt:variant>
        <vt:i4>164</vt:i4>
      </vt:variant>
      <vt:variant>
        <vt:i4>0</vt:i4>
      </vt:variant>
      <vt:variant>
        <vt:i4>5</vt:i4>
      </vt:variant>
      <vt:variant>
        <vt:lpwstr/>
      </vt:variant>
      <vt:variant>
        <vt:lpwstr>_Toc199716179</vt:lpwstr>
      </vt:variant>
      <vt:variant>
        <vt:i4>1572920</vt:i4>
      </vt:variant>
      <vt:variant>
        <vt:i4>158</vt:i4>
      </vt:variant>
      <vt:variant>
        <vt:i4>0</vt:i4>
      </vt:variant>
      <vt:variant>
        <vt:i4>5</vt:i4>
      </vt:variant>
      <vt:variant>
        <vt:lpwstr/>
      </vt:variant>
      <vt:variant>
        <vt:lpwstr>_Toc199716178</vt:lpwstr>
      </vt:variant>
      <vt:variant>
        <vt:i4>1572920</vt:i4>
      </vt:variant>
      <vt:variant>
        <vt:i4>152</vt:i4>
      </vt:variant>
      <vt:variant>
        <vt:i4>0</vt:i4>
      </vt:variant>
      <vt:variant>
        <vt:i4>5</vt:i4>
      </vt:variant>
      <vt:variant>
        <vt:lpwstr/>
      </vt:variant>
      <vt:variant>
        <vt:lpwstr>_Toc199716177</vt:lpwstr>
      </vt:variant>
      <vt:variant>
        <vt:i4>1572920</vt:i4>
      </vt:variant>
      <vt:variant>
        <vt:i4>146</vt:i4>
      </vt:variant>
      <vt:variant>
        <vt:i4>0</vt:i4>
      </vt:variant>
      <vt:variant>
        <vt:i4>5</vt:i4>
      </vt:variant>
      <vt:variant>
        <vt:lpwstr/>
      </vt:variant>
      <vt:variant>
        <vt:lpwstr>_Toc199716176</vt:lpwstr>
      </vt:variant>
      <vt:variant>
        <vt:i4>1572920</vt:i4>
      </vt:variant>
      <vt:variant>
        <vt:i4>140</vt:i4>
      </vt:variant>
      <vt:variant>
        <vt:i4>0</vt:i4>
      </vt:variant>
      <vt:variant>
        <vt:i4>5</vt:i4>
      </vt:variant>
      <vt:variant>
        <vt:lpwstr/>
      </vt:variant>
      <vt:variant>
        <vt:lpwstr>_Toc199716175</vt:lpwstr>
      </vt:variant>
      <vt:variant>
        <vt:i4>1572920</vt:i4>
      </vt:variant>
      <vt:variant>
        <vt:i4>134</vt:i4>
      </vt:variant>
      <vt:variant>
        <vt:i4>0</vt:i4>
      </vt:variant>
      <vt:variant>
        <vt:i4>5</vt:i4>
      </vt:variant>
      <vt:variant>
        <vt:lpwstr/>
      </vt:variant>
      <vt:variant>
        <vt:lpwstr>_Toc199716174</vt:lpwstr>
      </vt:variant>
      <vt:variant>
        <vt:i4>1572920</vt:i4>
      </vt:variant>
      <vt:variant>
        <vt:i4>128</vt:i4>
      </vt:variant>
      <vt:variant>
        <vt:i4>0</vt:i4>
      </vt:variant>
      <vt:variant>
        <vt:i4>5</vt:i4>
      </vt:variant>
      <vt:variant>
        <vt:lpwstr/>
      </vt:variant>
      <vt:variant>
        <vt:lpwstr>_Toc199716173</vt:lpwstr>
      </vt:variant>
      <vt:variant>
        <vt:i4>1572920</vt:i4>
      </vt:variant>
      <vt:variant>
        <vt:i4>122</vt:i4>
      </vt:variant>
      <vt:variant>
        <vt:i4>0</vt:i4>
      </vt:variant>
      <vt:variant>
        <vt:i4>5</vt:i4>
      </vt:variant>
      <vt:variant>
        <vt:lpwstr/>
      </vt:variant>
      <vt:variant>
        <vt:lpwstr>_Toc199716172</vt:lpwstr>
      </vt:variant>
      <vt:variant>
        <vt:i4>1572920</vt:i4>
      </vt:variant>
      <vt:variant>
        <vt:i4>116</vt:i4>
      </vt:variant>
      <vt:variant>
        <vt:i4>0</vt:i4>
      </vt:variant>
      <vt:variant>
        <vt:i4>5</vt:i4>
      </vt:variant>
      <vt:variant>
        <vt:lpwstr/>
      </vt:variant>
      <vt:variant>
        <vt:lpwstr>_Toc199716171</vt:lpwstr>
      </vt:variant>
      <vt:variant>
        <vt:i4>1572920</vt:i4>
      </vt:variant>
      <vt:variant>
        <vt:i4>110</vt:i4>
      </vt:variant>
      <vt:variant>
        <vt:i4>0</vt:i4>
      </vt:variant>
      <vt:variant>
        <vt:i4>5</vt:i4>
      </vt:variant>
      <vt:variant>
        <vt:lpwstr/>
      </vt:variant>
      <vt:variant>
        <vt:lpwstr>_Toc199716170</vt:lpwstr>
      </vt:variant>
      <vt:variant>
        <vt:i4>1638456</vt:i4>
      </vt:variant>
      <vt:variant>
        <vt:i4>104</vt:i4>
      </vt:variant>
      <vt:variant>
        <vt:i4>0</vt:i4>
      </vt:variant>
      <vt:variant>
        <vt:i4>5</vt:i4>
      </vt:variant>
      <vt:variant>
        <vt:lpwstr/>
      </vt:variant>
      <vt:variant>
        <vt:lpwstr>_Toc199716169</vt:lpwstr>
      </vt:variant>
      <vt:variant>
        <vt:i4>1638456</vt:i4>
      </vt:variant>
      <vt:variant>
        <vt:i4>98</vt:i4>
      </vt:variant>
      <vt:variant>
        <vt:i4>0</vt:i4>
      </vt:variant>
      <vt:variant>
        <vt:i4>5</vt:i4>
      </vt:variant>
      <vt:variant>
        <vt:lpwstr/>
      </vt:variant>
      <vt:variant>
        <vt:lpwstr>_Toc199716168</vt:lpwstr>
      </vt:variant>
      <vt:variant>
        <vt:i4>1638456</vt:i4>
      </vt:variant>
      <vt:variant>
        <vt:i4>92</vt:i4>
      </vt:variant>
      <vt:variant>
        <vt:i4>0</vt:i4>
      </vt:variant>
      <vt:variant>
        <vt:i4>5</vt:i4>
      </vt:variant>
      <vt:variant>
        <vt:lpwstr/>
      </vt:variant>
      <vt:variant>
        <vt:lpwstr>_Toc199716167</vt:lpwstr>
      </vt:variant>
      <vt:variant>
        <vt:i4>1638456</vt:i4>
      </vt:variant>
      <vt:variant>
        <vt:i4>86</vt:i4>
      </vt:variant>
      <vt:variant>
        <vt:i4>0</vt:i4>
      </vt:variant>
      <vt:variant>
        <vt:i4>5</vt:i4>
      </vt:variant>
      <vt:variant>
        <vt:lpwstr/>
      </vt:variant>
      <vt:variant>
        <vt:lpwstr>_Toc199716166</vt:lpwstr>
      </vt:variant>
      <vt:variant>
        <vt:i4>1638456</vt:i4>
      </vt:variant>
      <vt:variant>
        <vt:i4>80</vt:i4>
      </vt:variant>
      <vt:variant>
        <vt:i4>0</vt:i4>
      </vt:variant>
      <vt:variant>
        <vt:i4>5</vt:i4>
      </vt:variant>
      <vt:variant>
        <vt:lpwstr/>
      </vt:variant>
      <vt:variant>
        <vt:lpwstr>_Toc199716165</vt:lpwstr>
      </vt:variant>
      <vt:variant>
        <vt:i4>1638456</vt:i4>
      </vt:variant>
      <vt:variant>
        <vt:i4>74</vt:i4>
      </vt:variant>
      <vt:variant>
        <vt:i4>0</vt:i4>
      </vt:variant>
      <vt:variant>
        <vt:i4>5</vt:i4>
      </vt:variant>
      <vt:variant>
        <vt:lpwstr/>
      </vt:variant>
      <vt:variant>
        <vt:lpwstr>_Toc199716164</vt:lpwstr>
      </vt:variant>
      <vt:variant>
        <vt:i4>1638456</vt:i4>
      </vt:variant>
      <vt:variant>
        <vt:i4>68</vt:i4>
      </vt:variant>
      <vt:variant>
        <vt:i4>0</vt:i4>
      </vt:variant>
      <vt:variant>
        <vt:i4>5</vt:i4>
      </vt:variant>
      <vt:variant>
        <vt:lpwstr/>
      </vt:variant>
      <vt:variant>
        <vt:lpwstr>_Toc199716163</vt:lpwstr>
      </vt:variant>
      <vt:variant>
        <vt:i4>1638456</vt:i4>
      </vt:variant>
      <vt:variant>
        <vt:i4>62</vt:i4>
      </vt:variant>
      <vt:variant>
        <vt:i4>0</vt:i4>
      </vt:variant>
      <vt:variant>
        <vt:i4>5</vt:i4>
      </vt:variant>
      <vt:variant>
        <vt:lpwstr/>
      </vt:variant>
      <vt:variant>
        <vt:lpwstr>_Toc199716162</vt:lpwstr>
      </vt:variant>
      <vt:variant>
        <vt:i4>1638456</vt:i4>
      </vt:variant>
      <vt:variant>
        <vt:i4>56</vt:i4>
      </vt:variant>
      <vt:variant>
        <vt:i4>0</vt:i4>
      </vt:variant>
      <vt:variant>
        <vt:i4>5</vt:i4>
      </vt:variant>
      <vt:variant>
        <vt:lpwstr/>
      </vt:variant>
      <vt:variant>
        <vt:lpwstr>_Toc199716161</vt:lpwstr>
      </vt:variant>
      <vt:variant>
        <vt:i4>1638456</vt:i4>
      </vt:variant>
      <vt:variant>
        <vt:i4>50</vt:i4>
      </vt:variant>
      <vt:variant>
        <vt:i4>0</vt:i4>
      </vt:variant>
      <vt:variant>
        <vt:i4>5</vt:i4>
      </vt:variant>
      <vt:variant>
        <vt:lpwstr/>
      </vt:variant>
      <vt:variant>
        <vt:lpwstr>_Toc199716160</vt:lpwstr>
      </vt:variant>
      <vt:variant>
        <vt:i4>1703992</vt:i4>
      </vt:variant>
      <vt:variant>
        <vt:i4>44</vt:i4>
      </vt:variant>
      <vt:variant>
        <vt:i4>0</vt:i4>
      </vt:variant>
      <vt:variant>
        <vt:i4>5</vt:i4>
      </vt:variant>
      <vt:variant>
        <vt:lpwstr/>
      </vt:variant>
      <vt:variant>
        <vt:lpwstr>_Toc199716159</vt:lpwstr>
      </vt:variant>
      <vt:variant>
        <vt:i4>1703992</vt:i4>
      </vt:variant>
      <vt:variant>
        <vt:i4>38</vt:i4>
      </vt:variant>
      <vt:variant>
        <vt:i4>0</vt:i4>
      </vt:variant>
      <vt:variant>
        <vt:i4>5</vt:i4>
      </vt:variant>
      <vt:variant>
        <vt:lpwstr/>
      </vt:variant>
      <vt:variant>
        <vt:lpwstr>_Toc199716158</vt:lpwstr>
      </vt:variant>
      <vt:variant>
        <vt:i4>1703992</vt:i4>
      </vt:variant>
      <vt:variant>
        <vt:i4>32</vt:i4>
      </vt:variant>
      <vt:variant>
        <vt:i4>0</vt:i4>
      </vt:variant>
      <vt:variant>
        <vt:i4>5</vt:i4>
      </vt:variant>
      <vt:variant>
        <vt:lpwstr/>
      </vt:variant>
      <vt:variant>
        <vt:lpwstr>_Toc199716157</vt:lpwstr>
      </vt:variant>
      <vt:variant>
        <vt:i4>1703992</vt:i4>
      </vt:variant>
      <vt:variant>
        <vt:i4>26</vt:i4>
      </vt:variant>
      <vt:variant>
        <vt:i4>0</vt:i4>
      </vt:variant>
      <vt:variant>
        <vt:i4>5</vt:i4>
      </vt:variant>
      <vt:variant>
        <vt:lpwstr/>
      </vt:variant>
      <vt:variant>
        <vt:lpwstr>_Toc199716156</vt:lpwstr>
      </vt:variant>
      <vt:variant>
        <vt:i4>1703992</vt:i4>
      </vt:variant>
      <vt:variant>
        <vt:i4>20</vt:i4>
      </vt:variant>
      <vt:variant>
        <vt:i4>0</vt:i4>
      </vt:variant>
      <vt:variant>
        <vt:i4>5</vt:i4>
      </vt:variant>
      <vt:variant>
        <vt:lpwstr/>
      </vt:variant>
      <vt:variant>
        <vt:lpwstr>_Toc199716155</vt:lpwstr>
      </vt:variant>
      <vt:variant>
        <vt:i4>1703992</vt:i4>
      </vt:variant>
      <vt:variant>
        <vt:i4>14</vt:i4>
      </vt:variant>
      <vt:variant>
        <vt:i4>0</vt:i4>
      </vt:variant>
      <vt:variant>
        <vt:i4>5</vt:i4>
      </vt:variant>
      <vt:variant>
        <vt:lpwstr/>
      </vt:variant>
      <vt:variant>
        <vt:lpwstr>_Toc199716154</vt:lpwstr>
      </vt:variant>
      <vt:variant>
        <vt:i4>1703992</vt:i4>
      </vt:variant>
      <vt:variant>
        <vt:i4>8</vt:i4>
      </vt:variant>
      <vt:variant>
        <vt:i4>0</vt:i4>
      </vt:variant>
      <vt:variant>
        <vt:i4>5</vt:i4>
      </vt:variant>
      <vt:variant>
        <vt:lpwstr/>
      </vt:variant>
      <vt:variant>
        <vt:lpwstr>_Toc199716153</vt:lpwstr>
      </vt:variant>
      <vt:variant>
        <vt:i4>1703992</vt:i4>
      </vt:variant>
      <vt:variant>
        <vt:i4>2</vt:i4>
      </vt:variant>
      <vt:variant>
        <vt:i4>0</vt:i4>
      </vt:variant>
      <vt:variant>
        <vt:i4>5</vt:i4>
      </vt:variant>
      <vt:variant>
        <vt:lpwstr/>
      </vt:variant>
      <vt:variant>
        <vt:lpwstr>_Toc199716152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Thi Tuyết Sang</dc:creator>
  <cp:keywords/>
  <dc:description/>
  <cp:lastModifiedBy>Trần Thi Tuyết Sang</cp:lastModifiedBy>
  <cp:revision>2</cp:revision>
  <dcterms:created xsi:type="dcterms:W3CDTF">2025-06-01T17:28:00Z</dcterms:created>
  <dcterms:modified xsi:type="dcterms:W3CDTF">2025-06-01T17:28:00Z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0x01010039DEB446EDD7C74E9A4184F17AA47029</vt:lpwstr>
  </property>
</Properties>
</file>